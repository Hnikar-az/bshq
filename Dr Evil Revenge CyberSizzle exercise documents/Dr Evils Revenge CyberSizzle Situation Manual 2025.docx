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C4EAD9" w14:textId="5AEC8DFD" w:rsidR="004354B5" w:rsidRPr="004354B5" w:rsidRDefault="001231F6" w:rsidP="008A26CC">
      <w:pPr>
        <w:ind w:left="-1440"/>
        <w:rPr>
          <w:rFonts w:eastAsiaTheme="majorEastAsia"/>
        </w:rPr>
      </w:pPr>
      <w:r>
        <w:br/>
      </w:r>
      <w:bookmarkStart w:id="0" w:name="_Toc494267647"/>
      <w:bookmarkStart w:id="1" w:name="_Toc493148318"/>
      <w:bookmarkStart w:id="2" w:name="_Toc496082774"/>
      <w:bookmarkStart w:id="3" w:name="_Toc493148319"/>
    </w:p>
    <w:p w14:paraId="04AA224D" w14:textId="7357340E" w:rsidR="00825438" w:rsidRDefault="003C0266" w:rsidP="00876D7D">
      <w:pPr>
        <w:rPr>
          <w:rFonts w:ascii="Franklin Gothic Medium" w:eastAsiaTheme="majorEastAsia" w:hAnsi="Franklin Gothic Medium"/>
          <w:b/>
          <w:color w:val="005288"/>
          <w:spacing w:val="5"/>
          <w:kern w:val="28"/>
          <w:sz w:val="60"/>
          <w:szCs w:val="60"/>
        </w:rPr>
      </w:pPr>
      <w:r>
        <w:rPr>
          <w:rFonts w:ascii="Franklin Gothic Medium" w:eastAsiaTheme="majorEastAsia" w:hAnsi="Franklin Gothic Medium"/>
          <w:b/>
          <w:color w:val="005288"/>
          <w:spacing w:val="5"/>
          <w:kern w:val="28"/>
          <w:sz w:val="60"/>
          <w:szCs w:val="60"/>
        </w:rPr>
        <w:t xml:space="preserve">Dr. Evil’s </w:t>
      </w:r>
      <w:r w:rsidR="006B5698">
        <w:rPr>
          <w:rFonts w:ascii="Franklin Gothic Medium" w:eastAsiaTheme="majorEastAsia" w:hAnsi="Franklin Gothic Medium"/>
          <w:b/>
          <w:color w:val="005288"/>
          <w:spacing w:val="5"/>
          <w:kern w:val="28"/>
          <w:sz w:val="60"/>
          <w:szCs w:val="60"/>
        </w:rPr>
        <w:t>Revenge</w:t>
      </w:r>
      <w:r w:rsidR="0017205E">
        <w:rPr>
          <w:rFonts w:ascii="Franklin Gothic Medium" w:eastAsiaTheme="majorEastAsia" w:hAnsi="Franklin Gothic Medium"/>
          <w:b/>
          <w:color w:val="005288"/>
          <w:spacing w:val="5"/>
          <w:kern w:val="28"/>
          <w:sz w:val="60"/>
          <w:szCs w:val="60"/>
        </w:rPr>
        <w:t>:</w:t>
      </w:r>
    </w:p>
    <w:p w14:paraId="0B8C7F09" w14:textId="2293ABD2" w:rsidR="003C0266" w:rsidRDefault="006B5698" w:rsidP="00876D7D">
      <w:pPr>
        <w:rPr>
          <w:rFonts w:ascii="Franklin Gothic Medium" w:eastAsiaTheme="majorEastAsia" w:hAnsi="Franklin Gothic Medium"/>
          <w:b/>
          <w:color w:val="005288"/>
          <w:spacing w:val="5"/>
          <w:kern w:val="28"/>
          <w:sz w:val="60"/>
          <w:szCs w:val="60"/>
        </w:rPr>
      </w:pPr>
      <w:r>
        <w:rPr>
          <w:rFonts w:ascii="Franklin Gothic Medium" w:eastAsiaTheme="majorEastAsia" w:hAnsi="Franklin Gothic Medium"/>
          <w:b/>
          <w:color w:val="005288"/>
          <w:spacing w:val="5"/>
          <w:kern w:val="28"/>
          <w:sz w:val="60"/>
          <w:szCs w:val="60"/>
        </w:rPr>
        <w:t>CyberSizzle</w:t>
      </w:r>
    </w:p>
    <w:p w14:paraId="30845807" w14:textId="657DADF8" w:rsidR="00876D7D" w:rsidRDefault="003C0266" w:rsidP="00503F60">
      <w:pPr>
        <w:pBdr>
          <w:top w:val="single" w:sz="4" w:space="1" w:color="006699" w:themeColor="background2"/>
        </w:pBdr>
        <w:rPr>
          <w:rFonts w:ascii="Franklin Gothic Demi" w:eastAsiaTheme="majorEastAsia" w:hAnsi="Franklin Gothic Demi"/>
          <w:color w:val="005288"/>
          <w:spacing w:val="5"/>
          <w:kern w:val="28"/>
          <w:sz w:val="56"/>
          <w:szCs w:val="56"/>
        </w:rPr>
      </w:pPr>
      <w:r>
        <w:rPr>
          <w:rFonts w:ascii="Franklin Gothic Demi" w:eastAsiaTheme="majorEastAsia" w:hAnsi="Franklin Gothic Demi"/>
          <w:color w:val="005288"/>
          <w:spacing w:val="5"/>
          <w:kern w:val="28"/>
          <w:sz w:val="56"/>
          <w:szCs w:val="56"/>
        </w:rPr>
        <w:t>Coconino County Health and Human Services, Arizona</w:t>
      </w:r>
    </w:p>
    <w:p w14:paraId="74E8A658" w14:textId="0BA43BC3" w:rsidR="003C0266" w:rsidRPr="00EB4863" w:rsidRDefault="003C0266" w:rsidP="00503F60">
      <w:pPr>
        <w:pBdr>
          <w:top w:val="single" w:sz="4" w:space="1" w:color="006699" w:themeColor="background2"/>
        </w:pBdr>
        <w:rPr>
          <w:rFonts w:ascii="Franklin Gothic Demi" w:eastAsiaTheme="majorEastAsia" w:hAnsi="Franklin Gothic Demi"/>
          <w:color w:val="005288"/>
          <w:spacing w:val="5"/>
          <w:kern w:val="28"/>
          <w:sz w:val="56"/>
          <w:szCs w:val="56"/>
        </w:rPr>
      </w:pPr>
      <w:r>
        <w:rPr>
          <w:rFonts w:ascii="Franklin Gothic Demi" w:eastAsiaTheme="majorEastAsia" w:hAnsi="Franklin Gothic Demi"/>
          <w:color w:val="005288"/>
          <w:spacing w:val="5"/>
          <w:kern w:val="28"/>
          <w:sz w:val="56"/>
          <w:szCs w:val="56"/>
        </w:rPr>
        <w:t>National Association of City and County Health Officials Preparedness Summit</w:t>
      </w:r>
    </w:p>
    <w:p w14:paraId="7FE9196A" w14:textId="497E9976" w:rsidR="008F44F3" w:rsidRPr="00503F60" w:rsidRDefault="00376515" w:rsidP="00D518E4">
      <w:r>
        <w:t>May 1, 2025</w:t>
      </w:r>
    </w:p>
    <w:p w14:paraId="7CB2C251" w14:textId="77777777" w:rsidR="008F44F3" w:rsidRPr="00503F60" w:rsidRDefault="008F44F3" w:rsidP="00FC60C5">
      <w:pPr>
        <w:rPr>
          <w:sz w:val="24"/>
          <w:szCs w:val="24"/>
        </w:rPr>
      </w:pPr>
    </w:p>
    <w:p w14:paraId="53171152" w14:textId="0CD3229B" w:rsidR="00E86A22" w:rsidRPr="00E86A22" w:rsidRDefault="00E86A22" w:rsidP="00963EF5">
      <w:pPr>
        <w:sectPr w:rsidR="00E86A22" w:rsidRPr="00E86A22" w:rsidSect="00697316">
          <w:headerReference w:type="even" r:id="rId11"/>
          <w:headerReference w:type="default" r:id="rId12"/>
          <w:footerReference w:type="default" r:id="rId13"/>
          <w:headerReference w:type="first" r:id="rId14"/>
          <w:footerReference w:type="first" r:id="rId15"/>
          <w:pgSz w:w="12240" w:h="15840"/>
          <w:pgMar w:top="1440" w:right="1440" w:bottom="1440" w:left="1440" w:header="360" w:footer="450" w:gutter="0"/>
          <w:cols w:space="720"/>
          <w:titlePg/>
          <w:docGrid w:linePitch="360"/>
        </w:sectPr>
      </w:pPr>
    </w:p>
    <w:p w14:paraId="095352BC" w14:textId="77777777" w:rsidR="00200DC8" w:rsidRPr="001A2F2A" w:rsidRDefault="00E707F8" w:rsidP="00FC60C5">
      <w:pPr>
        <w:pStyle w:val="TOCHeading"/>
        <w:tabs>
          <w:tab w:val="clear" w:pos="9495"/>
          <w:tab w:val="left" w:pos="9048"/>
        </w:tabs>
        <w:sectPr w:rsidR="00200DC8" w:rsidRPr="001A2F2A" w:rsidSect="00697316">
          <w:headerReference w:type="first" r:id="rId16"/>
          <w:footerReference w:type="first" r:id="rId17"/>
          <w:pgSz w:w="12240" w:h="15840"/>
          <w:pgMar w:top="1440" w:right="1260" w:bottom="1440" w:left="1260" w:header="360" w:footer="446" w:gutter="0"/>
          <w:cols w:space="720"/>
          <w:titlePg/>
          <w:docGrid w:linePitch="360"/>
        </w:sectPr>
      </w:pPr>
      <w:r w:rsidRPr="001A2F2A">
        <w:lastRenderedPageBreak/>
        <w:t>Table of Contents</w:t>
      </w:r>
      <w:r w:rsidR="003E32E2">
        <w:tab/>
      </w:r>
    </w:p>
    <w:p w14:paraId="77548EFD" w14:textId="557769A0" w:rsidR="005F04BA" w:rsidRDefault="00200DC8">
      <w:pPr>
        <w:pStyle w:val="TOC1"/>
        <w:rPr>
          <w:rFonts w:asciiTheme="minorHAnsi" w:eastAsiaTheme="minorEastAsia" w:hAnsiTheme="minorHAnsi" w:cstheme="minorBidi"/>
          <w:noProof/>
          <w:kern w:val="2"/>
          <w:sz w:val="24"/>
          <w:szCs w:val="24"/>
          <w14:ligatures w14:val="standardContextual"/>
        </w:rPr>
      </w:pPr>
      <w:r w:rsidRPr="001A2F2A">
        <w:rPr>
          <w:rStyle w:val="Hyperlink"/>
          <w:noProof/>
        </w:rPr>
        <w:fldChar w:fldCharType="begin"/>
      </w:r>
      <w:r w:rsidRPr="001A2F2A">
        <w:rPr>
          <w:rStyle w:val="Hyperlink"/>
          <w:noProof/>
        </w:rPr>
        <w:instrText xml:space="preserve"> TOC \o "1-1" \h \z \u </w:instrText>
      </w:r>
      <w:r w:rsidRPr="001A2F2A">
        <w:rPr>
          <w:rStyle w:val="Hyperlink"/>
          <w:noProof/>
        </w:rPr>
        <w:fldChar w:fldCharType="separate"/>
      </w:r>
      <w:hyperlink w:anchor="_Toc161840334" w:history="1">
        <w:r w:rsidR="005F04BA" w:rsidRPr="004C369F">
          <w:rPr>
            <w:rStyle w:val="Hyperlink"/>
            <w:noProof/>
          </w:rPr>
          <w:t>Handling Instructions</w:t>
        </w:r>
        <w:r w:rsidR="005F04BA">
          <w:rPr>
            <w:noProof/>
            <w:webHidden/>
          </w:rPr>
          <w:tab/>
        </w:r>
        <w:r w:rsidR="005F04BA">
          <w:rPr>
            <w:noProof/>
            <w:webHidden/>
          </w:rPr>
          <w:fldChar w:fldCharType="begin"/>
        </w:r>
        <w:r w:rsidR="005F04BA">
          <w:rPr>
            <w:noProof/>
            <w:webHidden/>
          </w:rPr>
          <w:instrText xml:space="preserve"> PAGEREF _Toc161840334 \h </w:instrText>
        </w:r>
        <w:r w:rsidR="005F04BA">
          <w:rPr>
            <w:noProof/>
            <w:webHidden/>
          </w:rPr>
        </w:r>
        <w:r w:rsidR="005F04BA">
          <w:rPr>
            <w:noProof/>
            <w:webHidden/>
          </w:rPr>
          <w:fldChar w:fldCharType="separate"/>
        </w:r>
        <w:r w:rsidR="003F458E">
          <w:rPr>
            <w:noProof/>
            <w:webHidden/>
          </w:rPr>
          <w:t>3</w:t>
        </w:r>
        <w:r w:rsidR="005F04BA">
          <w:rPr>
            <w:noProof/>
            <w:webHidden/>
          </w:rPr>
          <w:fldChar w:fldCharType="end"/>
        </w:r>
      </w:hyperlink>
    </w:p>
    <w:p w14:paraId="01FE73AE" w14:textId="6239A951" w:rsidR="005F04BA" w:rsidRDefault="005F04BA">
      <w:pPr>
        <w:pStyle w:val="TOC1"/>
        <w:rPr>
          <w:rFonts w:asciiTheme="minorHAnsi" w:eastAsiaTheme="minorEastAsia" w:hAnsiTheme="minorHAnsi" w:cstheme="minorBidi"/>
          <w:noProof/>
          <w:kern w:val="2"/>
          <w:sz w:val="24"/>
          <w:szCs w:val="24"/>
          <w14:ligatures w14:val="standardContextual"/>
        </w:rPr>
      </w:pPr>
      <w:hyperlink w:anchor="_Toc161840335" w:history="1">
        <w:r w:rsidRPr="004C369F">
          <w:rPr>
            <w:rStyle w:val="Hyperlink"/>
            <w:noProof/>
          </w:rPr>
          <w:t>Exercise Overview</w:t>
        </w:r>
        <w:r>
          <w:rPr>
            <w:noProof/>
            <w:webHidden/>
          </w:rPr>
          <w:tab/>
        </w:r>
        <w:r>
          <w:rPr>
            <w:noProof/>
            <w:webHidden/>
          </w:rPr>
          <w:fldChar w:fldCharType="begin"/>
        </w:r>
        <w:r>
          <w:rPr>
            <w:noProof/>
            <w:webHidden/>
          </w:rPr>
          <w:instrText xml:space="preserve"> PAGEREF _Toc161840335 \h </w:instrText>
        </w:r>
        <w:r>
          <w:rPr>
            <w:noProof/>
            <w:webHidden/>
          </w:rPr>
        </w:r>
        <w:r>
          <w:rPr>
            <w:noProof/>
            <w:webHidden/>
          </w:rPr>
          <w:fldChar w:fldCharType="separate"/>
        </w:r>
        <w:r w:rsidR="003F458E">
          <w:rPr>
            <w:noProof/>
            <w:webHidden/>
          </w:rPr>
          <w:t>4</w:t>
        </w:r>
        <w:r>
          <w:rPr>
            <w:noProof/>
            <w:webHidden/>
          </w:rPr>
          <w:fldChar w:fldCharType="end"/>
        </w:r>
      </w:hyperlink>
    </w:p>
    <w:p w14:paraId="19A87FC1" w14:textId="732AC0B2" w:rsidR="005F04BA" w:rsidRDefault="005F04BA">
      <w:pPr>
        <w:pStyle w:val="TOC1"/>
        <w:rPr>
          <w:rFonts w:asciiTheme="minorHAnsi" w:eastAsiaTheme="minorEastAsia" w:hAnsiTheme="minorHAnsi" w:cstheme="minorBidi"/>
          <w:noProof/>
          <w:kern w:val="2"/>
          <w:sz w:val="24"/>
          <w:szCs w:val="24"/>
          <w14:ligatures w14:val="standardContextual"/>
        </w:rPr>
      </w:pPr>
      <w:hyperlink w:anchor="_Toc161840336" w:history="1">
        <w:r w:rsidRPr="004C369F">
          <w:rPr>
            <w:rStyle w:val="Hyperlink"/>
            <w:noProof/>
          </w:rPr>
          <w:t>General Information</w:t>
        </w:r>
        <w:r>
          <w:rPr>
            <w:noProof/>
            <w:webHidden/>
          </w:rPr>
          <w:tab/>
        </w:r>
        <w:r>
          <w:rPr>
            <w:noProof/>
            <w:webHidden/>
          </w:rPr>
          <w:fldChar w:fldCharType="begin"/>
        </w:r>
        <w:r>
          <w:rPr>
            <w:noProof/>
            <w:webHidden/>
          </w:rPr>
          <w:instrText xml:space="preserve"> PAGEREF _Toc161840336 \h </w:instrText>
        </w:r>
        <w:r>
          <w:rPr>
            <w:noProof/>
            <w:webHidden/>
          </w:rPr>
        </w:r>
        <w:r>
          <w:rPr>
            <w:noProof/>
            <w:webHidden/>
          </w:rPr>
          <w:fldChar w:fldCharType="separate"/>
        </w:r>
        <w:r w:rsidR="003F458E">
          <w:rPr>
            <w:noProof/>
            <w:webHidden/>
          </w:rPr>
          <w:t>6</w:t>
        </w:r>
        <w:r>
          <w:rPr>
            <w:noProof/>
            <w:webHidden/>
          </w:rPr>
          <w:fldChar w:fldCharType="end"/>
        </w:r>
      </w:hyperlink>
    </w:p>
    <w:p w14:paraId="7039C2AA" w14:textId="18705266" w:rsidR="005F04BA" w:rsidRDefault="005F04BA">
      <w:pPr>
        <w:pStyle w:val="TOC1"/>
        <w:rPr>
          <w:rFonts w:asciiTheme="minorHAnsi" w:eastAsiaTheme="minorEastAsia" w:hAnsiTheme="minorHAnsi" w:cstheme="minorBidi"/>
          <w:noProof/>
          <w:kern w:val="2"/>
          <w:sz w:val="24"/>
          <w:szCs w:val="24"/>
          <w14:ligatures w14:val="standardContextual"/>
        </w:rPr>
      </w:pPr>
      <w:hyperlink w:anchor="_Toc161840337" w:history="1">
        <w:r w:rsidRPr="004C369F">
          <w:rPr>
            <w:rStyle w:val="Hyperlink"/>
            <w:noProof/>
          </w:rPr>
          <w:t>Exercise Play</w:t>
        </w:r>
        <w:r>
          <w:rPr>
            <w:noProof/>
            <w:webHidden/>
          </w:rPr>
          <w:tab/>
        </w:r>
        <w:r>
          <w:rPr>
            <w:noProof/>
            <w:webHidden/>
          </w:rPr>
          <w:fldChar w:fldCharType="begin"/>
        </w:r>
        <w:r>
          <w:rPr>
            <w:noProof/>
            <w:webHidden/>
          </w:rPr>
          <w:instrText xml:space="preserve"> PAGEREF _Toc161840337 \h </w:instrText>
        </w:r>
        <w:r>
          <w:rPr>
            <w:noProof/>
            <w:webHidden/>
          </w:rPr>
        </w:r>
        <w:r>
          <w:rPr>
            <w:noProof/>
            <w:webHidden/>
          </w:rPr>
          <w:fldChar w:fldCharType="separate"/>
        </w:r>
        <w:r w:rsidR="003F458E">
          <w:rPr>
            <w:noProof/>
            <w:webHidden/>
          </w:rPr>
          <w:t>8</w:t>
        </w:r>
        <w:r>
          <w:rPr>
            <w:noProof/>
            <w:webHidden/>
          </w:rPr>
          <w:fldChar w:fldCharType="end"/>
        </w:r>
      </w:hyperlink>
    </w:p>
    <w:p w14:paraId="72EDE366" w14:textId="676835D3" w:rsidR="005F04BA" w:rsidRDefault="005F04BA">
      <w:pPr>
        <w:pStyle w:val="TOC1"/>
        <w:rPr>
          <w:rFonts w:asciiTheme="minorHAnsi" w:eastAsiaTheme="minorEastAsia" w:hAnsiTheme="minorHAnsi" w:cstheme="minorBidi"/>
          <w:noProof/>
          <w:kern w:val="2"/>
          <w:sz w:val="24"/>
          <w:szCs w:val="24"/>
          <w14:ligatures w14:val="standardContextual"/>
        </w:rPr>
      </w:pPr>
      <w:hyperlink w:anchor="_Toc161840338" w:history="1">
        <w:r w:rsidRPr="004C369F">
          <w:rPr>
            <w:rStyle w:val="Hyperlink"/>
            <w:noProof/>
          </w:rPr>
          <w:t>Appendix B: Acronyms</w:t>
        </w:r>
        <w:r>
          <w:rPr>
            <w:noProof/>
            <w:webHidden/>
          </w:rPr>
          <w:tab/>
        </w:r>
        <w:r>
          <w:rPr>
            <w:noProof/>
            <w:webHidden/>
          </w:rPr>
          <w:fldChar w:fldCharType="begin"/>
        </w:r>
        <w:r>
          <w:rPr>
            <w:noProof/>
            <w:webHidden/>
          </w:rPr>
          <w:instrText xml:space="preserve"> PAGEREF _Toc161840338 \h </w:instrText>
        </w:r>
        <w:r>
          <w:rPr>
            <w:noProof/>
            <w:webHidden/>
          </w:rPr>
        </w:r>
        <w:r>
          <w:rPr>
            <w:noProof/>
            <w:webHidden/>
          </w:rPr>
          <w:fldChar w:fldCharType="separate"/>
        </w:r>
        <w:r w:rsidR="003F458E">
          <w:rPr>
            <w:noProof/>
            <w:webHidden/>
          </w:rPr>
          <w:t>9</w:t>
        </w:r>
        <w:r>
          <w:rPr>
            <w:noProof/>
            <w:webHidden/>
          </w:rPr>
          <w:fldChar w:fldCharType="end"/>
        </w:r>
      </w:hyperlink>
    </w:p>
    <w:p w14:paraId="2B39B2C6" w14:textId="42BB9DE6" w:rsidR="005F04BA" w:rsidRDefault="005F04BA">
      <w:pPr>
        <w:pStyle w:val="TOC1"/>
        <w:rPr>
          <w:rFonts w:asciiTheme="minorHAnsi" w:eastAsiaTheme="minorEastAsia" w:hAnsiTheme="minorHAnsi" w:cstheme="minorBidi"/>
          <w:noProof/>
          <w:kern w:val="2"/>
          <w:sz w:val="24"/>
          <w:szCs w:val="24"/>
          <w14:ligatures w14:val="standardContextual"/>
        </w:rPr>
      </w:pPr>
      <w:hyperlink w:anchor="_Toc161840339" w:history="1">
        <w:r w:rsidRPr="004C369F">
          <w:rPr>
            <w:rStyle w:val="Hyperlink"/>
            <w:noProof/>
          </w:rPr>
          <w:t>Appendix C: Case Studies</w:t>
        </w:r>
        <w:r>
          <w:rPr>
            <w:noProof/>
            <w:webHidden/>
          </w:rPr>
          <w:tab/>
        </w:r>
        <w:r>
          <w:rPr>
            <w:noProof/>
            <w:webHidden/>
          </w:rPr>
          <w:fldChar w:fldCharType="begin"/>
        </w:r>
        <w:r>
          <w:rPr>
            <w:noProof/>
            <w:webHidden/>
          </w:rPr>
          <w:instrText xml:space="preserve"> PAGEREF _Toc161840339 \h </w:instrText>
        </w:r>
        <w:r>
          <w:rPr>
            <w:noProof/>
            <w:webHidden/>
          </w:rPr>
        </w:r>
        <w:r>
          <w:rPr>
            <w:noProof/>
            <w:webHidden/>
          </w:rPr>
          <w:fldChar w:fldCharType="separate"/>
        </w:r>
        <w:r w:rsidR="003F458E">
          <w:rPr>
            <w:noProof/>
            <w:webHidden/>
          </w:rPr>
          <w:t>10</w:t>
        </w:r>
        <w:r>
          <w:rPr>
            <w:noProof/>
            <w:webHidden/>
          </w:rPr>
          <w:fldChar w:fldCharType="end"/>
        </w:r>
      </w:hyperlink>
    </w:p>
    <w:p w14:paraId="5F8C0D00" w14:textId="0A815DC6" w:rsidR="005F04BA" w:rsidRDefault="005F04BA">
      <w:pPr>
        <w:pStyle w:val="TOC1"/>
        <w:rPr>
          <w:rFonts w:asciiTheme="minorHAnsi" w:eastAsiaTheme="minorEastAsia" w:hAnsiTheme="minorHAnsi" w:cstheme="minorBidi"/>
          <w:noProof/>
          <w:kern w:val="2"/>
          <w:sz w:val="24"/>
          <w:szCs w:val="24"/>
          <w14:ligatures w14:val="standardContextual"/>
        </w:rPr>
      </w:pPr>
      <w:hyperlink w:anchor="_Toc161840340" w:history="1">
        <w:r w:rsidRPr="004C369F">
          <w:rPr>
            <w:rStyle w:val="Hyperlink"/>
            <w:noProof/>
          </w:rPr>
          <w:t>Appendix D: Attacks and Threats</w:t>
        </w:r>
        <w:r>
          <w:rPr>
            <w:noProof/>
            <w:webHidden/>
          </w:rPr>
          <w:tab/>
        </w:r>
        <w:r>
          <w:rPr>
            <w:noProof/>
            <w:webHidden/>
          </w:rPr>
          <w:fldChar w:fldCharType="begin"/>
        </w:r>
        <w:r>
          <w:rPr>
            <w:noProof/>
            <w:webHidden/>
          </w:rPr>
          <w:instrText xml:space="preserve"> PAGEREF _Toc161840340 \h </w:instrText>
        </w:r>
        <w:r>
          <w:rPr>
            <w:noProof/>
            <w:webHidden/>
          </w:rPr>
        </w:r>
        <w:r>
          <w:rPr>
            <w:noProof/>
            <w:webHidden/>
          </w:rPr>
          <w:fldChar w:fldCharType="separate"/>
        </w:r>
        <w:r w:rsidR="003F458E">
          <w:rPr>
            <w:noProof/>
            <w:webHidden/>
          </w:rPr>
          <w:t>14</w:t>
        </w:r>
        <w:r>
          <w:rPr>
            <w:noProof/>
            <w:webHidden/>
          </w:rPr>
          <w:fldChar w:fldCharType="end"/>
        </w:r>
      </w:hyperlink>
    </w:p>
    <w:p w14:paraId="1ADBA63F" w14:textId="6A5132DF" w:rsidR="005F04BA" w:rsidRDefault="005F04BA">
      <w:pPr>
        <w:pStyle w:val="TOC1"/>
        <w:rPr>
          <w:rFonts w:asciiTheme="minorHAnsi" w:eastAsiaTheme="minorEastAsia" w:hAnsiTheme="minorHAnsi" w:cstheme="minorBidi"/>
          <w:noProof/>
          <w:kern w:val="2"/>
          <w:sz w:val="24"/>
          <w:szCs w:val="24"/>
          <w14:ligatures w14:val="standardContextual"/>
        </w:rPr>
      </w:pPr>
      <w:hyperlink w:anchor="_Toc161840341" w:history="1">
        <w:r w:rsidRPr="004C369F">
          <w:rPr>
            <w:rStyle w:val="Hyperlink"/>
            <w:noProof/>
          </w:rPr>
          <w:t>Appendix E: Contacts and Resources</w:t>
        </w:r>
        <w:r>
          <w:rPr>
            <w:noProof/>
            <w:webHidden/>
          </w:rPr>
          <w:tab/>
        </w:r>
        <w:r>
          <w:rPr>
            <w:noProof/>
            <w:webHidden/>
          </w:rPr>
          <w:fldChar w:fldCharType="begin"/>
        </w:r>
        <w:r>
          <w:rPr>
            <w:noProof/>
            <w:webHidden/>
          </w:rPr>
          <w:instrText xml:space="preserve"> PAGEREF _Toc161840341 \h </w:instrText>
        </w:r>
        <w:r>
          <w:rPr>
            <w:noProof/>
            <w:webHidden/>
          </w:rPr>
        </w:r>
        <w:r>
          <w:rPr>
            <w:noProof/>
            <w:webHidden/>
          </w:rPr>
          <w:fldChar w:fldCharType="separate"/>
        </w:r>
        <w:r w:rsidR="003F458E">
          <w:rPr>
            <w:noProof/>
            <w:webHidden/>
          </w:rPr>
          <w:t>16</w:t>
        </w:r>
        <w:r>
          <w:rPr>
            <w:noProof/>
            <w:webHidden/>
          </w:rPr>
          <w:fldChar w:fldCharType="end"/>
        </w:r>
      </w:hyperlink>
    </w:p>
    <w:p w14:paraId="77859247" w14:textId="142B8272" w:rsidR="005F04BA" w:rsidRDefault="005F04BA">
      <w:pPr>
        <w:pStyle w:val="TOC1"/>
        <w:rPr>
          <w:rFonts w:asciiTheme="minorHAnsi" w:eastAsiaTheme="minorEastAsia" w:hAnsiTheme="minorHAnsi" w:cstheme="minorBidi"/>
          <w:noProof/>
          <w:kern w:val="2"/>
          <w:sz w:val="24"/>
          <w:szCs w:val="24"/>
          <w14:ligatures w14:val="standardContextual"/>
        </w:rPr>
      </w:pPr>
      <w:hyperlink w:anchor="_Toc161840342" w:history="1">
        <w:r w:rsidRPr="004C369F">
          <w:rPr>
            <w:rStyle w:val="Hyperlink"/>
            <w:noProof/>
          </w:rPr>
          <w:t>Appendix: Excessive Heat Event Possible actions</w:t>
        </w:r>
        <w:r>
          <w:rPr>
            <w:noProof/>
            <w:webHidden/>
          </w:rPr>
          <w:tab/>
        </w:r>
        <w:r>
          <w:rPr>
            <w:noProof/>
            <w:webHidden/>
          </w:rPr>
          <w:fldChar w:fldCharType="begin"/>
        </w:r>
        <w:r>
          <w:rPr>
            <w:noProof/>
            <w:webHidden/>
          </w:rPr>
          <w:instrText xml:space="preserve"> PAGEREF _Toc161840342 \h </w:instrText>
        </w:r>
        <w:r>
          <w:rPr>
            <w:noProof/>
            <w:webHidden/>
          </w:rPr>
        </w:r>
        <w:r>
          <w:rPr>
            <w:noProof/>
            <w:webHidden/>
          </w:rPr>
          <w:fldChar w:fldCharType="separate"/>
        </w:r>
        <w:r w:rsidR="003F458E">
          <w:rPr>
            <w:noProof/>
            <w:webHidden/>
          </w:rPr>
          <w:t>17</w:t>
        </w:r>
        <w:r>
          <w:rPr>
            <w:noProof/>
            <w:webHidden/>
          </w:rPr>
          <w:fldChar w:fldCharType="end"/>
        </w:r>
      </w:hyperlink>
    </w:p>
    <w:p w14:paraId="5A49B45D" w14:textId="55D07F9C" w:rsidR="005F04BA" w:rsidRDefault="005F04BA">
      <w:pPr>
        <w:pStyle w:val="TOC1"/>
        <w:rPr>
          <w:rFonts w:asciiTheme="minorHAnsi" w:eastAsiaTheme="minorEastAsia" w:hAnsiTheme="minorHAnsi" w:cstheme="minorBidi"/>
          <w:noProof/>
          <w:kern w:val="2"/>
          <w:sz w:val="24"/>
          <w:szCs w:val="24"/>
          <w14:ligatures w14:val="standardContextual"/>
        </w:rPr>
      </w:pPr>
      <w:hyperlink w:anchor="_Toc161840343" w:history="1">
        <w:r w:rsidRPr="004C369F">
          <w:rPr>
            <w:rStyle w:val="Hyperlink"/>
            <w:noProof/>
          </w:rPr>
          <w:t>Appendix: Highlighted cyber response guides</w:t>
        </w:r>
        <w:r>
          <w:rPr>
            <w:noProof/>
            <w:webHidden/>
          </w:rPr>
          <w:tab/>
        </w:r>
        <w:r>
          <w:rPr>
            <w:noProof/>
            <w:webHidden/>
          </w:rPr>
          <w:fldChar w:fldCharType="begin"/>
        </w:r>
        <w:r>
          <w:rPr>
            <w:noProof/>
            <w:webHidden/>
          </w:rPr>
          <w:instrText xml:space="preserve"> PAGEREF _Toc161840343 \h </w:instrText>
        </w:r>
        <w:r>
          <w:rPr>
            <w:noProof/>
            <w:webHidden/>
          </w:rPr>
        </w:r>
        <w:r>
          <w:rPr>
            <w:noProof/>
            <w:webHidden/>
          </w:rPr>
          <w:fldChar w:fldCharType="separate"/>
        </w:r>
        <w:r w:rsidR="003F458E">
          <w:rPr>
            <w:noProof/>
            <w:webHidden/>
          </w:rPr>
          <w:t>18</w:t>
        </w:r>
        <w:r>
          <w:rPr>
            <w:noProof/>
            <w:webHidden/>
          </w:rPr>
          <w:fldChar w:fldCharType="end"/>
        </w:r>
      </w:hyperlink>
    </w:p>
    <w:p w14:paraId="68F96B8F" w14:textId="58993651" w:rsidR="00200DC8" w:rsidRPr="00A917F7" w:rsidRDefault="00200DC8" w:rsidP="00FC60C5">
      <w:pPr>
        <w:rPr>
          <w:noProof/>
          <w:u w:val="single"/>
        </w:rPr>
        <w:sectPr w:rsidR="00200DC8" w:rsidRPr="00A917F7" w:rsidSect="00697316">
          <w:type w:val="continuous"/>
          <w:pgSz w:w="12240" w:h="15840"/>
          <w:pgMar w:top="3600" w:right="1260" w:bottom="1440" w:left="1260" w:header="360" w:footer="450" w:gutter="0"/>
          <w:cols w:num="2" w:space="270"/>
          <w:titlePg/>
          <w:docGrid w:linePitch="360"/>
        </w:sectPr>
      </w:pPr>
      <w:r w:rsidRPr="001A2F2A">
        <w:rPr>
          <w:rStyle w:val="Hyperlink"/>
          <w:noProof/>
        </w:rPr>
        <w:fldChar w:fldCharType="end"/>
      </w:r>
    </w:p>
    <w:bookmarkEnd w:id="0"/>
    <w:bookmarkEnd w:id="1"/>
    <w:bookmarkEnd w:id="2"/>
    <w:p w14:paraId="11FBD82D" w14:textId="77777777" w:rsidR="00220E26" w:rsidRPr="001A2F2A" w:rsidRDefault="00220E26" w:rsidP="00FC60C5">
      <w:pPr>
        <w:sectPr w:rsidR="00220E26" w:rsidRPr="001A2F2A" w:rsidSect="00697316">
          <w:type w:val="continuous"/>
          <w:pgSz w:w="12240" w:h="15840"/>
          <w:pgMar w:top="3600" w:right="634" w:bottom="1440" w:left="1440" w:header="360" w:footer="450" w:gutter="0"/>
          <w:cols w:num="2" w:space="720"/>
          <w:titlePg/>
          <w:docGrid w:linePitch="360"/>
        </w:sectPr>
      </w:pPr>
    </w:p>
    <w:p w14:paraId="0A288A77" w14:textId="025F04E6" w:rsidR="00220E26" w:rsidRPr="001A2F2A" w:rsidRDefault="00220E26" w:rsidP="00FC60C5">
      <w:pPr>
        <w:sectPr w:rsidR="00220E26" w:rsidRPr="001A2F2A" w:rsidSect="00697316">
          <w:type w:val="continuous"/>
          <w:pgSz w:w="12240" w:h="15840"/>
          <w:pgMar w:top="3600" w:right="634" w:bottom="1440" w:left="547" w:header="360" w:footer="450" w:gutter="0"/>
          <w:cols w:num="2" w:space="720"/>
          <w:titlePg/>
          <w:docGrid w:linePitch="360"/>
        </w:sectPr>
      </w:pPr>
    </w:p>
    <w:p w14:paraId="1C6430DF" w14:textId="77777777" w:rsidR="00D13241" w:rsidRDefault="00EC5D80" w:rsidP="00083A86">
      <w:pPr>
        <w:rPr>
          <w:highlight w:val="black"/>
        </w:rPr>
        <w:sectPr w:rsidR="00D13241" w:rsidSect="00697316">
          <w:footerReference w:type="default" r:id="rId18"/>
          <w:type w:val="continuous"/>
          <w:pgSz w:w="12240" w:h="15840" w:code="1"/>
          <w:pgMar w:top="1440" w:right="1440" w:bottom="1440" w:left="1440" w:header="432" w:footer="720" w:gutter="0"/>
          <w:cols w:space="720"/>
          <w:docGrid w:linePitch="360"/>
        </w:sectPr>
      </w:pPr>
      <w:bookmarkStart w:id="4" w:name="_Toc494267648"/>
      <w:bookmarkEnd w:id="3"/>
      <w:r w:rsidRPr="000344B6">
        <w:br w:type="page"/>
      </w:r>
    </w:p>
    <w:p w14:paraId="523A394F" w14:textId="15B19161" w:rsidR="000357C1" w:rsidRDefault="000357C1" w:rsidP="000357C1">
      <w:pPr>
        <w:pStyle w:val="Heading1"/>
        <w:spacing w:line="276" w:lineRule="auto"/>
      </w:pPr>
      <w:bookmarkStart w:id="5" w:name="_Toc117679748"/>
      <w:bookmarkStart w:id="6" w:name="_Toc161840334"/>
      <w:bookmarkStart w:id="7" w:name="_Toc496082775"/>
      <w:r w:rsidRPr="00DD6776">
        <w:lastRenderedPageBreak/>
        <w:t>Handling Instructions</w:t>
      </w:r>
      <w:bookmarkEnd w:id="5"/>
      <w:bookmarkEnd w:id="6"/>
      <w:r w:rsidRPr="00DD6776">
        <w:t xml:space="preserve"> </w:t>
      </w:r>
    </w:p>
    <w:p w14:paraId="2EEB7D7B" w14:textId="77777777" w:rsidR="000357C1" w:rsidRPr="00DC0443" w:rsidRDefault="000357C1" w:rsidP="0056481C">
      <w:pPr>
        <w:pStyle w:val="Heading2"/>
      </w:pPr>
      <w:bookmarkStart w:id="8" w:name="_Toc117679749"/>
      <w:bookmarkStart w:id="9" w:name="_Toc143162096"/>
      <w:bookmarkStart w:id="10" w:name="_Toc144280812"/>
      <w:r w:rsidRPr="00734932">
        <w:t>TLP:CLEAR</w:t>
      </w:r>
      <w:bookmarkEnd w:id="8"/>
      <w:bookmarkEnd w:id="9"/>
      <w:bookmarkEnd w:id="10"/>
    </w:p>
    <w:p w14:paraId="1B399EF1" w14:textId="79CEF434" w:rsidR="000357C1" w:rsidRPr="00DC0443" w:rsidRDefault="000357C1" w:rsidP="00A9041D">
      <w:pPr>
        <w:jc w:val="both"/>
      </w:pPr>
      <w:r w:rsidRPr="00DC0443">
        <w:t xml:space="preserve">The title of this document is </w:t>
      </w:r>
      <w:r w:rsidR="002D753C">
        <w:t xml:space="preserve">Dr. Evil’s Climate Caper </w:t>
      </w:r>
      <w:r>
        <w:t>Situation Manual</w:t>
      </w:r>
      <w:r w:rsidRPr="00DC0443">
        <w:t xml:space="preserve">. This document is unclassified and designated as </w:t>
      </w:r>
      <w:r w:rsidRPr="00272DA3">
        <w:t>“</w:t>
      </w:r>
      <w:r w:rsidRPr="00272DA3">
        <w:rPr>
          <w:i/>
          <w:iCs/>
        </w:rPr>
        <w:t>Traffic Light Protocol (TLP):</w:t>
      </w:r>
      <w:r w:rsidRPr="00784583">
        <w:rPr>
          <w:i/>
          <w:iCs/>
        </w:rPr>
        <w:t>CLEAR</w:t>
      </w:r>
      <w:r w:rsidRPr="00784583">
        <w:t>”: Re</w:t>
      </w:r>
      <w:r w:rsidRPr="003E3AE8">
        <w:t>cipients can spread this to the world</w:t>
      </w:r>
      <w:r w:rsidR="00F66A20">
        <w:t>;</w:t>
      </w:r>
      <w:r w:rsidRPr="003E3AE8">
        <w:t xml:space="preserve"> there is no limit on </w:t>
      </w:r>
      <w:r w:rsidRPr="0084764D">
        <w:t>disclosure. This designation</w:t>
      </w:r>
      <w:r w:rsidRPr="00076D9D">
        <w:t xml:space="preserve"> is used when</w:t>
      </w:r>
      <w:r w:rsidRPr="00D8798A">
        <w:t xml:space="preserve"> information carries minimal or no foreseeable risk of misuse, in accordance with applicable rules and procedures for public release. </w:t>
      </w:r>
      <w:r w:rsidRPr="00D8798A">
        <w:rPr>
          <w:b/>
          <w:bCs/>
        </w:rPr>
        <w:t>Subject to standard copyright rules, TLP:CLEAR information may be shared without restriction.</w:t>
      </w:r>
    </w:p>
    <w:p w14:paraId="0C93536E" w14:textId="3E2ABAEC" w:rsidR="000357C1" w:rsidRPr="00DC0443" w:rsidRDefault="000357C1" w:rsidP="00A9041D">
      <w:pPr>
        <w:jc w:val="both"/>
      </w:pPr>
      <w:r w:rsidRPr="00DC0443">
        <w:t>This document may be disseminated publicly pursuant to TLP:</w:t>
      </w:r>
      <w:r>
        <w:t>CLEAR</w:t>
      </w:r>
      <w:r w:rsidRPr="00DC0443">
        <w:t xml:space="preserve"> and </w:t>
      </w:r>
      <w:r w:rsidR="00784583">
        <w:t>Coconino County Health and Human Services</w:t>
      </w:r>
      <w:r w:rsidRPr="00DC0443">
        <w:t xml:space="preserve"> guidelines.</w:t>
      </w:r>
    </w:p>
    <w:p w14:paraId="0AF44834" w14:textId="62F7218A" w:rsidR="000357C1" w:rsidRDefault="000357C1" w:rsidP="00A9041D">
      <w:pPr>
        <w:jc w:val="both"/>
        <w:rPr>
          <w:b/>
          <w:color w:val="005288"/>
          <w:sz w:val="32"/>
          <w:szCs w:val="32"/>
        </w:rPr>
      </w:pPr>
      <w:r w:rsidRPr="00DC0443">
        <w:t xml:space="preserve">For questions about this event or recommendations for improvement contact: </w:t>
      </w:r>
      <w:r w:rsidR="00784583">
        <w:t>Blake Scott, Senior Public Health Emergency Preparedness Planner at 928-679-7228</w:t>
      </w:r>
      <w:r w:rsidR="004C4AA5">
        <w:t xml:space="preserve"> or </w:t>
      </w:r>
      <w:hyperlink r:id="rId19" w:history="1">
        <w:r w:rsidR="004C4AA5" w:rsidRPr="007C29D2">
          <w:rPr>
            <w:rStyle w:val="Hyperlink"/>
          </w:rPr>
          <w:t>bscott@coconino.az.gov</w:t>
        </w:r>
      </w:hyperlink>
      <w:r w:rsidR="004C4AA5">
        <w:t xml:space="preserve"> of Coconino County Health and Human Services. Or Scott Fraser at </w:t>
      </w:r>
      <w:hyperlink r:id="rId20" w:history="1">
        <w:r w:rsidR="001956F0" w:rsidRPr="007C29D2">
          <w:rPr>
            <w:rStyle w:val="Hyperlink"/>
          </w:rPr>
          <w:t>Scott@codelinenetworks.com</w:t>
        </w:r>
      </w:hyperlink>
      <w:r w:rsidR="001956F0">
        <w:t xml:space="preserve"> Chief Executive Officer of Code Line Networks.</w:t>
      </w:r>
    </w:p>
    <w:p w14:paraId="3D5B15E2" w14:textId="77777777" w:rsidR="003B78B6" w:rsidRDefault="003B78B6">
      <w:pPr>
        <w:spacing w:after="160" w:line="259" w:lineRule="auto"/>
        <w:rPr>
          <w:rFonts w:ascii="Franklin Gothic Medium" w:hAnsi="Franklin Gothic Medium" w:cs="Franklin Gothic Demi"/>
          <w:color w:val="005288"/>
          <w:sz w:val="32"/>
          <w:szCs w:val="40"/>
        </w:rPr>
      </w:pPr>
      <w:bookmarkStart w:id="11" w:name="_Toc496270215"/>
      <w:r>
        <w:br w:type="page"/>
      </w:r>
    </w:p>
    <w:p w14:paraId="6562D4FA" w14:textId="74781218" w:rsidR="00D8741E" w:rsidRPr="00C65D61" w:rsidRDefault="00512467" w:rsidP="00CA61A6">
      <w:pPr>
        <w:pStyle w:val="Heading1"/>
        <w:spacing w:line="276" w:lineRule="auto"/>
        <w:ind w:left="-90"/>
      </w:pPr>
      <w:bookmarkStart w:id="12" w:name="_Toc161840335"/>
      <w:r w:rsidRPr="00C65D61">
        <w:lastRenderedPageBreak/>
        <w:t>Exercise Overview</w:t>
      </w:r>
      <w:bookmarkEnd w:id="12"/>
      <w:r w:rsidRPr="00C65D61">
        <w:t xml:space="preserve"> </w:t>
      </w:r>
    </w:p>
    <w:tbl>
      <w:tblPr>
        <w:tblStyle w:val="Table"/>
        <w:tblW w:w="0" w:type="auto"/>
        <w:tblLook w:val="04A0" w:firstRow="1" w:lastRow="0" w:firstColumn="1" w:lastColumn="0" w:noHBand="0" w:noVBand="1"/>
        <w:tblCaption w:val="Exercise Overview Table"/>
        <w:tblDescription w:val="Two columns with Exercise-specific labels on the left and corresponding information on the right. User is expected to enter information in areas that are highlighted."/>
      </w:tblPr>
      <w:tblGrid>
        <w:gridCol w:w="2964"/>
        <w:gridCol w:w="2606"/>
        <w:gridCol w:w="3780"/>
      </w:tblGrid>
      <w:tr w:rsidR="00E170E7" w:rsidRPr="00BF77EF" w14:paraId="69018E7B" w14:textId="77777777">
        <w:trPr>
          <w:cnfStyle w:val="100000000000" w:firstRow="1" w:lastRow="0" w:firstColumn="0" w:lastColumn="0" w:oddVBand="0" w:evenVBand="0" w:oddHBand="0" w:evenHBand="0" w:firstRowFirstColumn="0" w:firstRowLastColumn="0" w:lastRowFirstColumn="0" w:lastRowLastColumn="0"/>
          <w:cantSplit/>
        </w:trPr>
        <w:tc>
          <w:tcPr>
            <w:tcW w:w="3064" w:type="dxa"/>
          </w:tcPr>
          <w:p w14:paraId="265270F8" w14:textId="77777777" w:rsidR="00E170E7" w:rsidRPr="00BF77EF" w:rsidRDefault="00E170E7">
            <w:pPr>
              <w:spacing w:before="20" w:after="20"/>
              <w:jc w:val="right"/>
              <w:rPr>
                <w:rFonts w:ascii="Franklin Gothic Medium" w:eastAsia="Calibri" w:hAnsi="Franklin Gothic Medium"/>
                <w:b/>
                <w:bCs/>
                <w:i/>
                <w:iCs/>
                <w:szCs w:val="26"/>
              </w:rPr>
            </w:pPr>
            <w:bookmarkStart w:id="13" w:name="_Toc493148320"/>
            <w:bookmarkStart w:id="14" w:name="_Toc494267649"/>
            <w:bookmarkStart w:id="15" w:name="_Toc496082778"/>
            <w:bookmarkStart w:id="16" w:name="_Toc496270216"/>
            <w:bookmarkEnd w:id="4"/>
            <w:bookmarkEnd w:id="7"/>
            <w:bookmarkEnd w:id="11"/>
            <w:r w:rsidRPr="00BF77EF">
              <w:rPr>
                <w:rFonts w:ascii="Franklin Gothic Medium" w:eastAsia="Calibri" w:hAnsi="Franklin Gothic Medium"/>
                <w:b/>
                <w:bCs/>
                <w:i/>
                <w:szCs w:val="26"/>
              </w:rPr>
              <w:t>Exercise Name</w:t>
            </w:r>
          </w:p>
        </w:tc>
        <w:tc>
          <w:tcPr>
            <w:tcW w:w="6386" w:type="dxa"/>
            <w:gridSpan w:val="2"/>
          </w:tcPr>
          <w:p w14:paraId="43C49E81" w14:textId="77777777" w:rsidR="00E170E7" w:rsidRPr="00BF77EF" w:rsidRDefault="00E170E7">
            <w:pPr>
              <w:spacing w:before="20" w:after="20"/>
              <w:rPr>
                <w:rFonts w:ascii="Franklin Gothic Medium" w:eastAsia="Calibri" w:hAnsi="Franklin Gothic Medium"/>
                <w:b/>
                <w:bCs/>
                <w:szCs w:val="26"/>
              </w:rPr>
            </w:pPr>
            <w:r w:rsidRPr="00BF77EF">
              <w:rPr>
                <w:rFonts w:ascii="Franklin Gothic Medium" w:eastAsia="Calibri" w:hAnsi="Franklin Gothic Medium"/>
                <w:b/>
                <w:bCs/>
                <w:szCs w:val="26"/>
              </w:rPr>
              <w:t>Dr. Evil’s Climate Caper: A Disaster and Cyber-Attack Game</w:t>
            </w:r>
          </w:p>
        </w:tc>
      </w:tr>
      <w:tr w:rsidR="00E170E7" w:rsidRPr="00BF77EF" w14:paraId="66C3F231" w14:textId="77777777">
        <w:trPr>
          <w:cantSplit/>
        </w:trPr>
        <w:tc>
          <w:tcPr>
            <w:tcW w:w="3064" w:type="dxa"/>
          </w:tcPr>
          <w:p w14:paraId="7BC3F9CB" w14:textId="77777777" w:rsidR="00E170E7" w:rsidRPr="00BF77EF" w:rsidRDefault="00E170E7">
            <w:pPr>
              <w:spacing w:before="20"/>
              <w:jc w:val="center"/>
              <w:rPr>
                <w:rFonts w:ascii="Franklin Gothic Medium" w:eastAsia="Calibri" w:hAnsi="Franklin Gothic Medium"/>
                <w:i/>
                <w:iCs/>
                <w:sz w:val="22"/>
                <w:szCs w:val="22"/>
              </w:rPr>
            </w:pPr>
            <w:r w:rsidRPr="00BF77EF">
              <w:rPr>
                <w:rFonts w:ascii="Franklin Gothic Medium" w:eastAsia="Calibri" w:hAnsi="Franklin Gothic Medium"/>
                <w:i/>
                <w:iCs/>
                <w:sz w:val="22"/>
                <w:szCs w:val="22"/>
              </w:rPr>
              <w:t>Exercise Date, Time, and Location</w:t>
            </w:r>
          </w:p>
        </w:tc>
        <w:tc>
          <w:tcPr>
            <w:tcW w:w="6386" w:type="dxa"/>
            <w:gridSpan w:val="2"/>
          </w:tcPr>
          <w:p w14:paraId="2852DD47" w14:textId="77777777" w:rsidR="00E170E7" w:rsidRPr="00BF77EF" w:rsidRDefault="00E170E7">
            <w:pPr>
              <w:spacing w:before="20"/>
              <w:rPr>
                <w:rFonts w:eastAsia="Calibri"/>
                <w:sz w:val="22"/>
              </w:rPr>
            </w:pPr>
            <w:r w:rsidRPr="00BF77EF">
              <w:rPr>
                <w:rFonts w:eastAsia="Calibri"/>
                <w:sz w:val="22"/>
              </w:rPr>
              <w:t>Ma</w:t>
            </w:r>
            <w:r>
              <w:rPr>
                <w:rFonts w:eastAsia="Calibri"/>
                <w:sz w:val="22"/>
              </w:rPr>
              <w:t>y 1</w:t>
            </w:r>
            <w:r w:rsidRPr="00BF77EF">
              <w:rPr>
                <w:rFonts w:eastAsia="Calibri"/>
                <w:sz w:val="22"/>
              </w:rPr>
              <w:t>, 202</w:t>
            </w:r>
            <w:r>
              <w:rPr>
                <w:rFonts w:eastAsia="Calibri"/>
                <w:sz w:val="22"/>
              </w:rPr>
              <w:t>5</w:t>
            </w:r>
          </w:p>
          <w:p w14:paraId="0DFFC270" w14:textId="77777777" w:rsidR="00E170E7" w:rsidRPr="00BF77EF" w:rsidRDefault="00E170E7">
            <w:pPr>
              <w:spacing w:after="20"/>
              <w:rPr>
                <w:rFonts w:eastAsia="MS Mincho"/>
                <w:sz w:val="22"/>
                <w:szCs w:val="22"/>
              </w:rPr>
            </w:pPr>
            <w:r>
              <w:rPr>
                <w:rFonts w:eastAsia="MS Mincho"/>
                <w:sz w:val="22"/>
                <w:szCs w:val="22"/>
              </w:rPr>
              <w:t>8</w:t>
            </w:r>
            <w:r w:rsidRPr="00BF77EF">
              <w:rPr>
                <w:rFonts w:eastAsia="MS Mincho"/>
                <w:sz w:val="22"/>
                <w:szCs w:val="22"/>
              </w:rPr>
              <w:t>:</w:t>
            </w:r>
            <w:r>
              <w:rPr>
                <w:rFonts w:eastAsia="MS Mincho"/>
                <w:sz w:val="22"/>
                <w:szCs w:val="22"/>
              </w:rPr>
              <w:t>0</w:t>
            </w:r>
            <w:r w:rsidRPr="00BF77EF">
              <w:rPr>
                <w:rFonts w:eastAsia="MS Mincho"/>
                <w:sz w:val="22"/>
                <w:szCs w:val="22"/>
              </w:rPr>
              <w:t xml:space="preserve">0 </w:t>
            </w:r>
            <w:r>
              <w:rPr>
                <w:rFonts w:eastAsia="MS Mincho"/>
                <w:sz w:val="22"/>
                <w:szCs w:val="22"/>
              </w:rPr>
              <w:t>AM</w:t>
            </w:r>
            <w:r w:rsidRPr="00BF77EF">
              <w:rPr>
                <w:rFonts w:eastAsia="MS Mincho"/>
                <w:sz w:val="22"/>
                <w:szCs w:val="22"/>
              </w:rPr>
              <w:t xml:space="preserve"> – </w:t>
            </w:r>
            <w:r>
              <w:rPr>
                <w:rFonts w:eastAsia="MS Mincho"/>
                <w:sz w:val="22"/>
                <w:szCs w:val="22"/>
              </w:rPr>
              <w:t>11:30 A</w:t>
            </w:r>
            <w:r w:rsidRPr="00BF77EF">
              <w:rPr>
                <w:rFonts w:eastAsia="MS Mincho"/>
                <w:sz w:val="22"/>
                <w:szCs w:val="22"/>
              </w:rPr>
              <w:t>M</w:t>
            </w:r>
          </w:p>
          <w:p w14:paraId="27D30DC4" w14:textId="77777777" w:rsidR="00E170E7" w:rsidRPr="00BF77EF" w:rsidRDefault="00E170E7">
            <w:pPr>
              <w:spacing w:after="20"/>
              <w:rPr>
                <w:rFonts w:eastAsia="Calibri"/>
                <w:sz w:val="22"/>
                <w:szCs w:val="22"/>
                <w:highlight w:val="yellow"/>
              </w:rPr>
            </w:pPr>
            <w:r w:rsidRPr="00BF77EF">
              <w:rPr>
                <w:rFonts w:eastAsia="Calibri"/>
                <w:sz w:val="22"/>
                <w:szCs w:val="22"/>
              </w:rPr>
              <w:t xml:space="preserve">Preparedness Summit, </w:t>
            </w:r>
            <w:r>
              <w:rPr>
                <w:rFonts w:eastAsia="Calibri"/>
                <w:sz w:val="22"/>
                <w:szCs w:val="22"/>
              </w:rPr>
              <w:t>Texas</w:t>
            </w:r>
          </w:p>
        </w:tc>
      </w:tr>
      <w:tr w:rsidR="00E170E7" w:rsidRPr="00BF77EF" w14:paraId="38D1056B" w14:textId="77777777">
        <w:trPr>
          <w:cantSplit/>
          <w:trHeight w:val="39"/>
        </w:trPr>
        <w:tc>
          <w:tcPr>
            <w:tcW w:w="3064" w:type="dxa"/>
            <w:vMerge w:val="restart"/>
          </w:tcPr>
          <w:p w14:paraId="062F216A" w14:textId="77777777" w:rsidR="00E170E7" w:rsidRPr="00BF77EF" w:rsidRDefault="00E170E7">
            <w:pPr>
              <w:spacing w:before="20"/>
              <w:jc w:val="center"/>
              <w:rPr>
                <w:rFonts w:eastAsia="Calibri"/>
                <w:sz w:val="22"/>
              </w:rPr>
            </w:pPr>
            <w:r w:rsidRPr="00BF77EF">
              <w:rPr>
                <w:rFonts w:ascii="Franklin Gothic Medium" w:eastAsia="Calibri" w:hAnsi="Franklin Gothic Medium"/>
                <w:i/>
                <w:iCs/>
                <w:sz w:val="22"/>
                <w:szCs w:val="22"/>
              </w:rPr>
              <w:t>Exercise Activities</w:t>
            </w:r>
            <w:r w:rsidRPr="00BF77EF">
              <w:rPr>
                <w:rFonts w:eastAsia="Calibri"/>
                <w:sz w:val="22"/>
              </w:rPr>
              <w:t xml:space="preserve"> </w:t>
            </w:r>
          </w:p>
        </w:tc>
        <w:tc>
          <w:tcPr>
            <w:tcW w:w="2606" w:type="dxa"/>
          </w:tcPr>
          <w:p w14:paraId="59218A4A" w14:textId="77777777" w:rsidR="00E170E7" w:rsidRPr="00BF77EF" w:rsidRDefault="00E170E7">
            <w:pPr>
              <w:spacing w:before="20" w:after="20"/>
              <w:rPr>
                <w:rFonts w:eastAsia="Calibri"/>
                <w:sz w:val="22"/>
              </w:rPr>
            </w:pPr>
            <w:r w:rsidRPr="00BF77EF">
              <w:rPr>
                <w:rFonts w:eastAsia="Calibri"/>
                <w:sz w:val="22"/>
              </w:rPr>
              <w:t xml:space="preserve">Time </w:t>
            </w:r>
          </w:p>
        </w:tc>
        <w:tc>
          <w:tcPr>
            <w:tcW w:w="3780" w:type="dxa"/>
          </w:tcPr>
          <w:p w14:paraId="76C32E38" w14:textId="77777777" w:rsidR="00E170E7" w:rsidRPr="00BF77EF" w:rsidRDefault="00E170E7">
            <w:pPr>
              <w:spacing w:before="20" w:after="20"/>
              <w:rPr>
                <w:rFonts w:eastAsia="Calibri"/>
                <w:sz w:val="22"/>
              </w:rPr>
            </w:pPr>
            <w:r w:rsidRPr="00BF77EF">
              <w:rPr>
                <w:rFonts w:eastAsia="Calibri"/>
                <w:sz w:val="22"/>
              </w:rPr>
              <w:t xml:space="preserve">Activity </w:t>
            </w:r>
          </w:p>
        </w:tc>
      </w:tr>
      <w:tr w:rsidR="00E170E7" w:rsidRPr="00BF77EF" w14:paraId="12586125" w14:textId="77777777">
        <w:trPr>
          <w:cantSplit/>
          <w:trHeight w:val="31"/>
        </w:trPr>
        <w:tc>
          <w:tcPr>
            <w:tcW w:w="3064" w:type="dxa"/>
            <w:vMerge/>
          </w:tcPr>
          <w:p w14:paraId="45C9A313" w14:textId="77777777" w:rsidR="00E170E7" w:rsidRPr="00BF77EF" w:rsidRDefault="00E170E7">
            <w:pPr>
              <w:spacing w:before="20"/>
              <w:rPr>
                <w:rFonts w:eastAsia="Calibri"/>
                <w:sz w:val="22"/>
              </w:rPr>
            </w:pPr>
          </w:p>
        </w:tc>
        <w:tc>
          <w:tcPr>
            <w:tcW w:w="2606" w:type="dxa"/>
          </w:tcPr>
          <w:p w14:paraId="6381FB7F" w14:textId="77777777" w:rsidR="00E170E7" w:rsidRPr="00BF77EF" w:rsidRDefault="00E170E7">
            <w:pPr>
              <w:spacing w:before="20"/>
              <w:rPr>
                <w:rFonts w:eastAsia="Calibri"/>
                <w:sz w:val="22"/>
              </w:rPr>
            </w:pPr>
            <w:r>
              <w:rPr>
                <w:rFonts w:eastAsia="Calibri"/>
                <w:sz w:val="22"/>
              </w:rPr>
              <w:t>30</w:t>
            </w:r>
            <w:r w:rsidRPr="00BF77EF">
              <w:rPr>
                <w:rFonts w:eastAsia="Calibri"/>
                <w:sz w:val="22"/>
              </w:rPr>
              <w:t xml:space="preserve"> Minutes</w:t>
            </w:r>
          </w:p>
        </w:tc>
        <w:tc>
          <w:tcPr>
            <w:tcW w:w="3780" w:type="dxa"/>
          </w:tcPr>
          <w:p w14:paraId="0C9A310C" w14:textId="77777777" w:rsidR="00E170E7" w:rsidRPr="00BF77EF" w:rsidRDefault="00E170E7">
            <w:pPr>
              <w:spacing w:before="20"/>
              <w:rPr>
                <w:rFonts w:eastAsia="Calibri"/>
                <w:sz w:val="22"/>
              </w:rPr>
            </w:pPr>
            <w:r w:rsidRPr="00BF77EF">
              <w:rPr>
                <w:rFonts w:eastAsia="Calibri"/>
                <w:sz w:val="22"/>
              </w:rPr>
              <w:t>Introduction, Threat Briefing and Opening Remarks</w:t>
            </w:r>
          </w:p>
        </w:tc>
      </w:tr>
      <w:tr w:rsidR="00E170E7" w:rsidRPr="00BF77EF" w14:paraId="3B592068" w14:textId="77777777">
        <w:trPr>
          <w:cantSplit/>
          <w:trHeight w:val="31"/>
        </w:trPr>
        <w:tc>
          <w:tcPr>
            <w:tcW w:w="3064" w:type="dxa"/>
            <w:vMerge/>
          </w:tcPr>
          <w:p w14:paraId="63937C5D" w14:textId="77777777" w:rsidR="00E170E7" w:rsidRPr="00BF77EF" w:rsidRDefault="00E170E7">
            <w:pPr>
              <w:spacing w:before="20"/>
              <w:rPr>
                <w:rFonts w:eastAsia="Calibri"/>
                <w:sz w:val="22"/>
              </w:rPr>
            </w:pPr>
          </w:p>
        </w:tc>
        <w:tc>
          <w:tcPr>
            <w:tcW w:w="2606" w:type="dxa"/>
          </w:tcPr>
          <w:p w14:paraId="2C16F745" w14:textId="77777777" w:rsidR="00E170E7" w:rsidRPr="00BF77EF" w:rsidRDefault="00E170E7">
            <w:pPr>
              <w:spacing w:before="20"/>
              <w:rPr>
                <w:rFonts w:eastAsia="Calibri"/>
                <w:sz w:val="22"/>
              </w:rPr>
            </w:pPr>
            <w:r>
              <w:rPr>
                <w:rFonts w:eastAsia="Calibri"/>
                <w:sz w:val="22"/>
              </w:rPr>
              <w:t>60</w:t>
            </w:r>
            <w:r w:rsidRPr="00BF77EF">
              <w:rPr>
                <w:rFonts w:eastAsia="Calibri"/>
                <w:sz w:val="22"/>
              </w:rPr>
              <w:t xml:space="preserve"> Minutes</w:t>
            </w:r>
          </w:p>
        </w:tc>
        <w:tc>
          <w:tcPr>
            <w:tcW w:w="3780" w:type="dxa"/>
          </w:tcPr>
          <w:p w14:paraId="0818D2BC" w14:textId="77777777" w:rsidR="00E170E7" w:rsidRPr="00BF77EF" w:rsidRDefault="00E170E7">
            <w:pPr>
              <w:spacing w:before="20"/>
              <w:rPr>
                <w:rFonts w:eastAsia="Calibri"/>
                <w:sz w:val="22"/>
              </w:rPr>
            </w:pPr>
            <w:r>
              <w:rPr>
                <w:rFonts w:eastAsia="Calibri"/>
                <w:sz w:val="22"/>
              </w:rPr>
              <w:t>Exercise Play</w:t>
            </w:r>
          </w:p>
        </w:tc>
      </w:tr>
      <w:tr w:rsidR="00E170E7" w:rsidRPr="00BF77EF" w14:paraId="6324EA4B" w14:textId="77777777">
        <w:trPr>
          <w:cantSplit/>
          <w:trHeight w:val="31"/>
        </w:trPr>
        <w:tc>
          <w:tcPr>
            <w:tcW w:w="3064" w:type="dxa"/>
            <w:vMerge/>
          </w:tcPr>
          <w:p w14:paraId="653D12C4" w14:textId="77777777" w:rsidR="00E170E7" w:rsidRPr="00BF77EF" w:rsidRDefault="00E170E7">
            <w:pPr>
              <w:spacing w:before="20"/>
              <w:jc w:val="right"/>
              <w:rPr>
                <w:rFonts w:ascii="Franklin Gothic Medium" w:eastAsia="Calibri" w:hAnsi="Franklin Gothic Medium"/>
                <w:i/>
                <w:iCs/>
                <w:sz w:val="22"/>
                <w:szCs w:val="22"/>
              </w:rPr>
            </w:pPr>
          </w:p>
        </w:tc>
        <w:tc>
          <w:tcPr>
            <w:tcW w:w="2606" w:type="dxa"/>
          </w:tcPr>
          <w:p w14:paraId="7305D300" w14:textId="77777777" w:rsidR="00E170E7" w:rsidRPr="00BF77EF" w:rsidRDefault="00E170E7">
            <w:pPr>
              <w:spacing w:before="20"/>
              <w:rPr>
                <w:rFonts w:eastAsia="Calibri"/>
                <w:sz w:val="22"/>
              </w:rPr>
            </w:pPr>
            <w:r w:rsidRPr="00BF77EF">
              <w:rPr>
                <w:rFonts w:eastAsia="Calibri"/>
                <w:sz w:val="22"/>
              </w:rPr>
              <w:t>30 Minutes</w:t>
            </w:r>
          </w:p>
        </w:tc>
        <w:tc>
          <w:tcPr>
            <w:tcW w:w="3780" w:type="dxa"/>
          </w:tcPr>
          <w:p w14:paraId="417C931F" w14:textId="77777777" w:rsidR="00E170E7" w:rsidRPr="00BF77EF" w:rsidRDefault="00E170E7">
            <w:pPr>
              <w:spacing w:before="20"/>
              <w:rPr>
                <w:rFonts w:eastAsia="Calibri"/>
                <w:sz w:val="22"/>
              </w:rPr>
            </w:pPr>
            <w:r w:rsidRPr="00BF77EF">
              <w:rPr>
                <w:rFonts w:eastAsia="Calibri"/>
                <w:sz w:val="22"/>
              </w:rPr>
              <w:t>Break</w:t>
            </w:r>
          </w:p>
        </w:tc>
      </w:tr>
      <w:tr w:rsidR="00E170E7" w:rsidRPr="00BF77EF" w14:paraId="1D77BC97" w14:textId="77777777">
        <w:trPr>
          <w:cantSplit/>
          <w:trHeight w:val="31"/>
        </w:trPr>
        <w:tc>
          <w:tcPr>
            <w:tcW w:w="3064" w:type="dxa"/>
            <w:vMerge/>
          </w:tcPr>
          <w:p w14:paraId="1A3D3DE1" w14:textId="77777777" w:rsidR="00E170E7" w:rsidRPr="00BF77EF" w:rsidRDefault="00E170E7">
            <w:pPr>
              <w:spacing w:before="20"/>
              <w:jc w:val="right"/>
              <w:rPr>
                <w:rFonts w:ascii="Franklin Gothic Medium" w:eastAsia="Calibri" w:hAnsi="Franklin Gothic Medium"/>
                <w:i/>
                <w:iCs/>
                <w:sz w:val="22"/>
                <w:szCs w:val="22"/>
              </w:rPr>
            </w:pPr>
          </w:p>
        </w:tc>
        <w:tc>
          <w:tcPr>
            <w:tcW w:w="2606" w:type="dxa"/>
          </w:tcPr>
          <w:p w14:paraId="3A7B932A" w14:textId="77777777" w:rsidR="00E170E7" w:rsidRPr="00BF77EF" w:rsidRDefault="00E170E7">
            <w:pPr>
              <w:spacing w:before="20"/>
              <w:rPr>
                <w:rFonts w:eastAsia="Calibri"/>
                <w:sz w:val="22"/>
              </w:rPr>
            </w:pPr>
            <w:r>
              <w:rPr>
                <w:rFonts w:eastAsia="Calibri"/>
                <w:sz w:val="22"/>
              </w:rPr>
              <w:t>60</w:t>
            </w:r>
            <w:r w:rsidRPr="00BF77EF">
              <w:rPr>
                <w:rFonts w:eastAsia="Calibri"/>
                <w:sz w:val="22"/>
              </w:rPr>
              <w:t xml:space="preserve"> Minutes</w:t>
            </w:r>
          </w:p>
        </w:tc>
        <w:tc>
          <w:tcPr>
            <w:tcW w:w="3780" w:type="dxa"/>
          </w:tcPr>
          <w:p w14:paraId="31C99577" w14:textId="77777777" w:rsidR="00E170E7" w:rsidRPr="00BF77EF" w:rsidRDefault="00E170E7">
            <w:pPr>
              <w:spacing w:before="20"/>
              <w:rPr>
                <w:rFonts w:eastAsia="Calibri"/>
                <w:sz w:val="22"/>
              </w:rPr>
            </w:pPr>
            <w:r>
              <w:rPr>
                <w:rFonts w:eastAsia="Calibri"/>
                <w:sz w:val="22"/>
              </w:rPr>
              <w:t>Exercise Play</w:t>
            </w:r>
          </w:p>
        </w:tc>
      </w:tr>
      <w:tr w:rsidR="00E170E7" w:rsidRPr="00BF77EF" w14:paraId="63C1AF74" w14:textId="77777777">
        <w:trPr>
          <w:cantSplit/>
          <w:trHeight w:val="31"/>
        </w:trPr>
        <w:tc>
          <w:tcPr>
            <w:tcW w:w="3064" w:type="dxa"/>
            <w:vMerge/>
          </w:tcPr>
          <w:p w14:paraId="158AB5D7" w14:textId="77777777" w:rsidR="00E170E7" w:rsidRPr="00BF77EF" w:rsidRDefault="00E170E7">
            <w:pPr>
              <w:spacing w:before="20"/>
              <w:jc w:val="right"/>
              <w:rPr>
                <w:rFonts w:ascii="Franklin Gothic Medium" w:eastAsia="Calibri" w:hAnsi="Franklin Gothic Medium"/>
                <w:i/>
                <w:iCs/>
                <w:sz w:val="22"/>
                <w:szCs w:val="22"/>
              </w:rPr>
            </w:pPr>
          </w:p>
        </w:tc>
        <w:tc>
          <w:tcPr>
            <w:tcW w:w="2606" w:type="dxa"/>
          </w:tcPr>
          <w:p w14:paraId="056EA970" w14:textId="77777777" w:rsidR="00E170E7" w:rsidRPr="00BF77EF" w:rsidRDefault="00E170E7">
            <w:pPr>
              <w:spacing w:before="20"/>
              <w:rPr>
                <w:rFonts w:eastAsia="Calibri"/>
                <w:sz w:val="22"/>
              </w:rPr>
            </w:pPr>
            <w:r w:rsidRPr="00BF77EF">
              <w:rPr>
                <w:rFonts w:eastAsia="Calibri"/>
                <w:sz w:val="22"/>
              </w:rPr>
              <w:t xml:space="preserve">30 Minutes </w:t>
            </w:r>
          </w:p>
        </w:tc>
        <w:tc>
          <w:tcPr>
            <w:tcW w:w="3780" w:type="dxa"/>
          </w:tcPr>
          <w:p w14:paraId="0166E73D" w14:textId="77777777" w:rsidR="00E170E7" w:rsidRPr="00BF77EF" w:rsidRDefault="00E170E7">
            <w:pPr>
              <w:spacing w:before="20"/>
              <w:rPr>
                <w:rFonts w:eastAsia="Calibri"/>
                <w:sz w:val="22"/>
              </w:rPr>
            </w:pPr>
            <w:r w:rsidRPr="00BF77EF">
              <w:rPr>
                <w:rFonts w:eastAsia="Calibri"/>
                <w:sz w:val="22"/>
              </w:rPr>
              <w:t>Hotwash</w:t>
            </w:r>
          </w:p>
        </w:tc>
      </w:tr>
      <w:tr w:rsidR="00E170E7" w:rsidRPr="00BF77EF" w14:paraId="6EC5F916" w14:textId="77777777">
        <w:trPr>
          <w:cantSplit/>
        </w:trPr>
        <w:tc>
          <w:tcPr>
            <w:tcW w:w="3064" w:type="dxa"/>
          </w:tcPr>
          <w:p w14:paraId="1874D9FF" w14:textId="77777777" w:rsidR="00E170E7" w:rsidRPr="00BF77EF" w:rsidRDefault="00E170E7">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Purpose </w:t>
            </w:r>
          </w:p>
        </w:tc>
        <w:tc>
          <w:tcPr>
            <w:tcW w:w="6386" w:type="dxa"/>
            <w:gridSpan w:val="2"/>
          </w:tcPr>
          <w:p w14:paraId="55DBDD4F" w14:textId="77777777" w:rsidR="00E170E7" w:rsidRPr="00BF77EF" w:rsidRDefault="00E170E7">
            <w:pPr>
              <w:spacing w:before="20"/>
              <w:jc w:val="both"/>
              <w:rPr>
                <w:rFonts w:eastAsia="MS Mincho"/>
                <w:sz w:val="22"/>
                <w:szCs w:val="22"/>
              </w:rPr>
            </w:pPr>
            <w:r w:rsidRPr="00BF77EF">
              <w:rPr>
                <w:sz w:val="22"/>
                <w:szCs w:val="22"/>
              </w:rPr>
              <w:t>Experience a Complex Climate Change Event (Heat) and Cyber event</w:t>
            </w:r>
          </w:p>
        </w:tc>
      </w:tr>
      <w:tr w:rsidR="00E170E7" w:rsidRPr="00BF77EF" w14:paraId="3BF30A14" w14:textId="77777777">
        <w:trPr>
          <w:cantSplit/>
        </w:trPr>
        <w:tc>
          <w:tcPr>
            <w:tcW w:w="3064" w:type="dxa"/>
          </w:tcPr>
          <w:p w14:paraId="3BF1B595" w14:textId="77777777" w:rsidR="00E170E7" w:rsidRPr="00BF77EF" w:rsidRDefault="00E170E7">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National Institute of Standards and Technology Cybersecurity Framework Functions </w:t>
            </w:r>
          </w:p>
        </w:tc>
        <w:tc>
          <w:tcPr>
            <w:tcW w:w="6386" w:type="dxa"/>
            <w:gridSpan w:val="2"/>
          </w:tcPr>
          <w:p w14:paraId="42CFE0E2" w14:textId="77777777" w:rsidR="00E170E7" w:rsidRPr="00BF77EF" w:rsidRDefault="00E170E7">
            <w:pPr>
              <w:spacing w:before="20"/>
              <w:rPr>
                <w:rFonts w:eastAsia="MS Mincho"/>
                <w:sz w:val="22"/>
                <w:szCs w:val="22"/>
              </w:rPr>
            </w:pPr>
            <w:r w:rsidRPr="00BF77EF">
              <w:rPr>
                <w:rFonts w:eastAsia="MS Mincho"/>
                <w:sz w:val="22"/>
                <w:szCs w:val="22"/>
              </w:rPr>
              <w:t>Identify, Protect, Detect, Respond, Recover</w:t>
            </w:r>
          </w:p>
        </w:tc>
      </w:tr>
      <w:tr w:rsidR="00E170E7" w:rsidRPr="00BF77EF" w14:paraId="1C708C67" w14:textId="77777777">
        <w:trPr>
          <w:cantSplit/>
        </w:trPr>
        <w:tc>
          <w:tcPr>
            <w:tcW w:w="3064" w:type="dxa"/>
          </w:tcPr>
          <w:p w14:paraId="75D68225" w14:textId="77777777" w:rsidR="00E170E7" w:rsidRPr="00BF77EF" w:rsidRDefault="00E170E7">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Objectives </w:t>
            </w:r>
          </w:p>
        </w:tc>
        <w:tc>
          <w:tcPr>
            <w:tcW w:w="6386" w:type="dxa"/>
            <w:gridSpan w:val="2"/>
          </w:tcPr>
          <w:p w14:paraId="414BC053" w14:textId="77777777" w:rsidR="00E170E7" w:rsidRDefault="00E170E7" w:rsidP="00E170E7">
            <w:pPr>
              <w:numPr>
                <w:ilvl w:val="0"/>
                <w:numId w:val="10"/>
              </w:numPr>
              <w:spacing w:before="20" w:beforeAutospacing="1" w:after="20" w:afterAutospacing="1"/>
              <w:contextualSpacing/>
              <w:rPr>
                <w:sz w:val="22"/>
                <w:szCs w:val="22"/>
              </w:rPr>
            </w:pPr>
            <w:r>
              <w:rPr>
                <w:sz w:val="22"/>
                <w:szCs w:val="22"/>
              </w:rPr>
              <w:t>Test participan</w:t>
            </w:r>
            <w:r>
              <w:t>ts</w:t>
            </w:r>
            <w:r>
              <w:rPr>
                <w:sz w:val="22"/>
                <w:szCs w:val="22"/>
              </w:rPr>
              <w:t xml:space="preserve"> ability to problem solve</w:t>
            </w:r>
          </w:p>
          <w:p w14:paraId="121E05CC" w14:textId="77777777" w:rsidR="00E170E7" w:rsidRDefault="00E170E7" w:rsidP="00E170E7">
            <w:pPr>
              <w:numPr>
                <w:ilvl w:val="0"/>
                <w:numId w:val="10"/>
              </w:numPr>
              <w:spacing w:before="20" w:beforeAutospacing="1" w:after="20" w:afterAutospacing="1"/>
              <w:contextualSpacing/>
              <w:rPr>
                <w:sz w:val="22"/>
                <w:szCs w:val="22"/>
              </w:rPr>
            </w:pPr>
            <w:r>
              <w:rPr>
                <w:sz w:val="22"/>
                <w:szCs w:val="22"/>
              </w:rPr>
              <w:t>Test information sharing processes</w:t>
            </w:r>
          </w:p>
          <w:p w14:paraId="24D12E31" w14:textId="77777777" w:rsidR="00E170E7" w:rsidRDefault="00E170E7" w:rsidP="00E170E7">
            <w:pPr>
              <w:numPr>
                <w:ilvl w:val="0"/>
                <w:numId w:val="10"/>
              </w:numPr>
              <w:spacing w:before="20" w:beforeAutospacing="1" w:after="20" w:afterAutospacing="1"/>
              <w:contextualSpacing/>
              <w:rPr>
                <w:sz w:val="22"/>
                <w:szCs w:val="22"/>
              </w:rPr>
            </w:pPr>
            <w:r>
              <w:rPr>
                <w:sz w:val="22"/>
                <w:szCs w:val="22"/>
              </w:rPr>
              <w:t>Identify 3 resources for planning, responding, recovery</w:t>
            </w:r>
          </w:p>
          <w:p w14:paraId="07E5C16E" w14:textId="77777777" w:rsidR="00E170E7" w:rsidRDefault="00E170E7" w:rsidP="00E170E7">
            <w:pPr>
              <w:numPr>
                <w:ilvl w:val="0"/>
                <w:numId w:val="10"/>
              </w:numPr>
              <w:spacing w:before="20" w:beforeAutospacing="1" w:after="20" w:afterAutospacing="1"/>
              <w:contextualSpacing/>
              <w:rPr>
                <w:sz w:val="22"/>
                <w:szCs w:val="22"/>
              </w:rPr>
            </w:pPr>
            <w:r>
              <w:rPr>
                <w:sz w:val="22"/>
                <w:szCs w:val="22"/>
              </w:rPr>
              <w:t>Identify 2 areas of best practices for recovery</w:t>
            </w:r>
          </w:p>
          <w:p w14:paraId="143A5236" w14:textId="77777777" w:rsidR="00E170E7" w:rsidRPr="00BF77EF" w:rsidRDefault="00E170E7" w:rsidP="00E170E7">
            <w:pPr>
              <w:numPr>
                <w:ilvl w:val="0"/>
                <w:numId w:val="10"/>
              </w:numPr>
              <w:spacing w:before="20" w:beforeAutospacing="1" w:after="20" w:afterAutospacing="1"/>
              <w:contextualSpacing/>
              <w:rPr>
                <w:sz w:val="22"/>
                <w:szCs w:val="22"/>
              </w:rPr>
            </w:pPr>
            <w:r>
              <w:rPr>
                <w:sz w:val="22"/>
                <w:szCs w:val="22"/>
              </w:rPr>
              <w:t>Identify 2 opportunities to engage national stakeholders on federal guidance and policy impacting local preparedness</w:t>
            </w:r>
          </w:p>
        </w:tc>
      </w:tr>
      <w:tr w:rsidR="00E170E7" w:rsidRPr="00BF77EF" w14:paraId="5D0E8D8C" w14:textId="77777777">
        <w:trPr>
          <w:cantSplit/>
        </w:trPr>
        <w:tc>
          <w:tcPr>
            <w:tcW w:w="3064" w:type="dxa"/>
          </w:tcPr>
          <w:p w14:paraId="24C71A65" w14:textId="77777777" w:rsidR="00E170E7" w:rsidRPr="00BF77EF" w:rsidRDefault="00E170E7">
            <w:pPr>
              <w:spacing w:before="20" w:after="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Threat or Hazard</w:t>
            </w:r>
          </w:p>
        </w:tc>
        <w:tc>
          <w:tcPr>
            <w:tcW w:w="6386" w:type="dxa"/>
            <w:gridSpan w:val="2"/>
          </w:tcPr>
          <w:p w14:paraId="054C5968" w14:textId="77777777" w:rsidR="00E170E7" w:rsidRPr="00BF77EF" w:rsidRDefault="00E170E7">
            <w:pPr>
              <w:spacing w:before="20" w:after="20"/>
              <w:rPr>
                <w:rFonts w:eastAsia="MS Mincho"/>
                <w:sz w:val="22"/>
                <w:szCs w:val="22"/>
              </w:rPr>
            </w:pPr>
            <w:r w:rsidRPr="00BF77EF">
              <w:rPr>
                <w:rFonts w:eastAsia="MS Mincho"/>
                <w:sz w:val="22"/>
                <w:szCs w:val="22"/>
              </w:rPr>
              <w:t>Climate Change Event (Heat) and Cyber Attack</w:t>
            </w:r>
          </w:p>
        </w:tc>
      </w:tr>
      <w:tr w:rsidR="00E170E7" w:rsidRPr="00BF77EF" w14:paraId="3C0605AC" w14:textId="77777777">
        <w:trPr>
          <w:cantSplit/>
        </w:trPr>
        <w:tc>
          <w:tcPr>
            <w:tcW w:w="3064" w:type="dxa"/>
          </w:tcPr>
          <w:p w14:paraId="1259187E" w14:textId="77777777" w:rsidR="00E170E7" w:rsidRPr="00BF77EF" w:rsidRDefault="00E170E7">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Scenario</w:t>
            </w:r>
          </w:p>
        </w:tc>
        <w:tc>
          <w:tcPr>
            <w:tcW w:w="6386" w:type="dxa"/>
            <w:gridSpan w:val="2"/>
          </w:tcPr>
          <w:p w14:paraId="7F0D4B13" w14:textId="77777777" w:rsidR="00E170E7" w:rsidRPr="00BF77EF" w:rsidRDefault="00E170E7">
            <w:pPr>
              <w:spacing w:before="20" w:after="20"/>
              <w:rPr>
                <w:rFonts w:eastAsia="MS Mincho"/>
                <w:sz w:val="22"/>
                <w:szCs w:val="22"/>
              </w:rPr>
            </w:pPr>
            <w:r w:rsidRPr="000225C9">
              <w:rPr>
                <w:rFonts w:eastAsiaTheme="minorEastAsia" w:cs="Times New Roman"/>
              </w:rPr>
              <w:t>Dr. Evil is taking his revenge upon the Preparedness Summit! Back by popular demand! This exercise is a new story with a larger seat count! Dr. Evil is cyber-attacking the county and hospital during an emergency! We are ready for his revenge plans; we can stop him and save the world! Join us for a fun and informative tabletop/game combining extreme weather impacts, public health, and cybersecurity into a complex coordinated disaster event. You will love this interactive experience to laugh, learn, and network. The bad guy is fake, but the decisions are real. This exercise is Homeland Security Exercise and Evaluation Program (HSEEP) compliant and based on recommendations from the U.S. Department of Health and Human Services (HHS), National Institute of Standards and Technology (NIST), and Cybersecurity and Infrastructure Security Agency (CISA).</w:t>
            </w:r>
          </w:p>
        </w:tc>
      </w:tr>
      <w:tr w:rsidR="00E170E7" w:rsidRPr="00BF77EF" w14:paraId="2A532424" w14:textId="77777777">
        <w:trPr>
          <w:cantSplit/>
        </w:trPr>
        <w:tc>
          <w:tcPr>
            <w:tcW w:w="3064" w:type="dxa"/>
          </w:tcPr>
          <w:p w14:paraId="4E14755E" w14:textId="77777777" w:rsidR="00E170E7" w:rsidRPr="00BF77EF" w:rsidRDefault="00E170E7">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Sponsor </w:t>
            </w:r>
          </w:p>
        </w:tc>
        <w:tc>
          <w:tcPr>
            <w:tcW w:w="6386" w:type="dxa"/>
            <w:gridSpan w:val="2"/>
          </w:tcPr>
          <w:p w14:paraId="01E787D8" w14:textId="77777777" w:rsidR="00E170E7" w:rsidRPr="00BF77EF" w:rsidRDefault="00E170E7">
            <w:pPr>
              <w:spacing w:before="20" w:after="20"/>
              <w:rPr>
                <w:rFonts w:eastAsia="Calibri"/>
                <w:sz w:val="22"/>
                <w:szCs w:val="22"/>
              </w:rPr>
            </w:pPr>
            <w:r w:rsidRPr="00BF77EF">
              <w:rPr>
                <w:rFonts w:eastAsia="Calibri"/>
                <w:sz w:val="22"/>
                <w:szCs w:val="22"/>
              </w:rPr>
              <w:t>Coconino County Health and Human Services</w:t>
            </w:r>
          </w:p>
        </w:tc>
      </w:tr>
      <w:tr w:rsidR="00E170E7" w:rsidRPr="00BF77EF" w14:paraId="0BF06818" w14:textId="77777777">
        <w:trPr>
          <w:cantSplit/>
        </w:trPr>
        <w:tc>
          <w:tcPr>
            <w:tcW w:w="3064" w:type="dxa"/>
          </w:tcPr>
          <w:p w14:paraId="529E352C" w14:textId="77777777" w:rsidR="00E170E7" w:rsidRPr="00BF77EF" w:rsidRDefault="00E170E7">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Participating Organizations</w:t>
            </w:r>
          </w:p>
        </w:tc>
        <w:tc>
          <w:tcPr>
            <w:tcW w:w="6386" w:type="dxa"/>
            <w:gridSpan w:val="2"/>
          </w:tcPr>
          <w:p w14:paraId="1A6ABD64" w14:textId="77777777" w:rsidR="00E170E7" w:rsidRPr="00BF77EF" w:rsidRDefault="00E170E7">
            <w:pPr>
              <w:spacing w:before="20" w:after="20"/>
              <w:jc w:val="both"/>
              <w:rPr>
                <w:rFonts w:eastAsia="MS Mincho"/>
                <w:sz w:val="22"/>
                <w:szCs w:val="22"/>
              </w:rPr>
            </w:pPr>
            <w:r w:rsidRPr="00BF77EF">
              <w:rPr>
                <w:rFonts w:eastAsia="MS Mincho"/>
                <w:sz w:val="22"/>
                <w:szCs w:val="22"/>
              </w:rPr>
              <w:t>Attendees</w:t>
            </w:r>
          </w:p>
        </w:tc>
      </w:tr>
      <w:tr w:rsidR="00E170E7" w:rsidRPr="00BF77EF" w14:paraId="1FBE2EBC" w14:textId="77777777">
        <w:trPr>
          <w:cantSplit/>
        </w:trPr>
        <w:tc>
          <w:tcPr>
            <w:tcW w:w="3064" w:type="dxa"/>
          </w:tcPr>
          <w:p w14:paraId="20D60E21" w14:textId="77777777" w:rsidR="00E170E7" w:rsidRPr="00BF77EF" w:rsidRDefault="00E170E7">
            <w:pPr>
              <w:spacing w:before="20"/>
              <w:jc w:val="right"/>
              <w:rPr>
                <w:rFonts w:ascii="Franklin Gothic Medium" w:eastAsia="Calibri" w:hAnsi="Franklin Gothic Medium"/>
                <w:i/>
                <w:iCs/>
                <w:sz w:val="22"/>
                <w:szCs w:val="22"/>
              </w:rPr>
            </w:pPr>
            <w:r w:rsidRPr="00BF77EF">
              <w:rPr>
                <w:rFonts w:ascii="Franklin Gothic Medium" w:eastAsia="Calibri" w:hAnsi="Franklin Gothic Medium"/>
                <w:i/>
                <w:iCs/>
                <w:sz w:val="22"/>
                <w:szCs w:val="22"/>
              </w:rPr>
              <w:t xml:space="preserve">Points of Contact </w:t>
            </w:r>
          </w:p>
        </w:tc>
        <w:tc>
          <w:tcPr>
            <w:tcW w:w="6386" w:type="dxa"/>
            <w:gridSpan w:val="2"/>
          </w:tcPr>
          <w:tbl>
            <w:tblPr>
              <w:tblW w:w="6170" w:type="dxa"/>
              <w:tblLook w:val="00A0" w:firstRow="1" w:lastRow="0" w:firstColumn="1" w:lastColumn="0" w:noHBand="0" w:noVBand="0"/>
            </w:tblPr>
            <w:tblGrid>
              <w:gridCol w:w="2770"/>
              <w:gridCol w:w="3400"/>
            </w:tblGrid>
            <w:tr w:rsidR="00E170E7" w:rsidRPr="00BF77EF" w14:paraId="76C58CBC" w14:textId="77777777">
              <w:tc>
                <w:tcPr>
                  <w:tcW w:w="2770" w:type="dxa"/>
                </w:tcPr>
                <w:p w14:paraId="4EE8BE50" w14:textId="77777777" w:rsidR="00E170E7" w:rsidRPr="00BF77EF" w:rsidRDefault="00E170E7">
                  <w:pPr>
                    <w:ind w:left="-130"/>
                    <w:rPr>
                      <w:b/>
                    </w:rPr>
                  </w:pPr>
                  <w:r w:rsidRPr="00BF77EF">
                    <w:rPr>
                      <w:b/>
                    </w:rPr>
                    <w:t>Coconino County Health and Human Services</w:t>
                  </w:r>
                </w:p>
                <w:p w14:paraId="51D9D0FD" w14:textId="77777777" w:rsidR="00E170E7" w:rsidRPr="00BF77EF" w:rsidRDefault="00E170E7">
                  <w:pPr>
                    <w:ind w:left="-130"/>
                    <w:rPr>
                      <w:bCs/>
                    </w:rPr>
                  </w:pPr>
                  <w:r w:rsidRPr="00BF77EF">
                    <w:rPr>
                      <w:bCs/>
                    </w:rPr>
                    <w:t>Blake Scott</w:t>
                  </w:r>
                </w:p>
                <w:p w14:paraId="2C335027" w14:textId="77777777" w:rsidR="00E170E7" w:rsidRPr="00BF77EF" w:rsidRDefault="00E170E7">
                  <w:pPr>
                    <w:ind w:left="-130"/>
                    <w:rPr>
                      <w:highlight w:val="yellow"/>
                    </w:rPr>
                  </w:pPr>
                  <w:r w:rsidRPr="00BF77EF">
                    <w:rPr>
                      <w:bCs/>
                    </w:rPr>
                    <w:t>bscott@coconino.az.gov</w:t>
                  </w:r>
                </w:p>
              </w:tc>
              <w:tc>
                <w:tcPr>
                  <w:tcW w:w="3400" w:type="dxa"/>
                </w:tcPr>
                <w:p w14:paraId="4796C4A1" w14:textId="77777777" w:rsidR="00E170E7" w:rsidRPr="00BF77EF" w:rsidRDefault="00E170E7">
                  <w:pPr>
                    <w:spacing w:before="20"/>
                    <w:ind w:left="-45"/>
                    <w:rPr>
                      <w:b/>
                    </w:rPr>
                  </w:pPr>
                  <w:r w:rsidRPr="00BF77EF">
                    <w:rPr>
                      <w:b/>
                    </w:rPr>
                    <w:t>Code Line Networks</w:t>
                  </w:r>
                </w:p>
                <w:p w14:paraId="7E0233DE" w14:textId="77777777" w:rsidR="00E170E7" w:rsidRPr="00BF77EF" w:rsidRDefault="00E170E7">
                  <w:pPr>
                    <w:spacing w:before="20"/>
                    <w:ind w:left="-45"/>
                  </w:pPr>
                  <w:r w:rsidRPr="00BF77EF">
                    <w:t>Scott Fraser</w:t>
                  </w:r>
                </w:p>
                <w:p w14:paraId="358CD49E" w14:textId="77777777" w:rsidR="00E170E7" w:rsidRPr="00BF77EF" w:rsidRDefault="00E170E7">
                  <w:pPr>
                    <w:spacing w:before="20"/>
                    <w:ind w:left="-45"/>
                    <w:rPr>
                      <w:b/>
                      <w:bCs/>
                    </w:rPr>
                  </w:pPr>
                  <w:r w:rsidRPr="00BF77EF">
                    <w:t>scott@codelinenetworks.com</w:t>
                  </w:r>
                </w:p>
              </w:tc>
            </w:tr>
          </w:tbl>
          <w:p w14:paraId="13B4F240" w14:textId="77777777" w:rsidR="00E170E7" w:rsidRPr="00BF77EF" w:rsidRDefault="00E170E7">
            <w:pPr>
              <w:spacing w:before="120"/>
              <w:rPr>
                <w:rFonts w:eastAsia="Calibri"/>
                <w:sz w:val="22"/>
                <w:szCs w:val="22"/>
                <w:highlight w:val="yellow"/>
              </w:rPr>
            </w:pPr>
          </w:p>
        </w:tc>
      </w:tr>
    </w:tbl>
    <w:p w14:paraId="221BB7A1" w14:textId="77777777" w:rsidR="00A17272" w:rsidRPr="00F90817" w:rsidRDefault="00A17272" w:rsidP="00502DB7">
      <w:pPr>
        <w:pStyle w:val="Heading1"/>
        <w:sectPr w:rsidR="00A17272" w:rsidRPr="00F90817" w:rsidSect="00697316">
          <w:footerReference w:type="default" r:id="rId21"/>
          <w:pgSz w:w="12240" w:h="15840" w:code="1"/>
          <w:pgMar w:top="1440" w:right="1440" w:bottom="1440" w:left="1440" w:header="432" w:footer="720" w:gutter="0"/>
          <w:cols w:space="720"/>
          <w:docGrid w:linePitch="360"/>
        </w:sectPr>
      </w:pPr>
    </w:p>
    <w:p w14:paraId="41623FDF" w14:textId="77777777" w:rsidR="005E6C8E" w:rsidRDefault="005E6C8E" w:rsidP="00FC60C5">
      <w:pPr>
        <w:pStyle w:val="Heading1"/>
        <w:spacing w:line="276" w:lineRule="auto"/>
      </w:pPr>
      <w:bookmarkStart w:id="17" w:name="_Toc161840336"/>
      <w:r>
        <w:lastRenderedPageBreak/>
        <w:t>General Information</w:t>
      </w:r>
      <w:bookmarkEnd w:id="17"/>
    </w:p>
    <w:p w14:paraId="3B6B7142" w14:textId="38CA4411" w:rsidR="007476D5" w:rsidRDefault="007476D5" w:rsidP="007476D5">
      <w:pPr>
        <w:pStyle w:val="Heading2"/>
        <w:spacing w:line="276" w:lineRule="auto"/>
        <w:rPr>
          <w:b/>
          <w:bCs/>
        </w:rPr>
      </w:pPr>
      <w:r w:rsidRPr="00714E3A">
        <w:t>Using this Situation Manual</w:t>
      </w:r>
      <w:r>
        <w:rPr>
          <w:b/>
          <w:bCs/>
        </w:rPr>
        <w:t xml:space="preserve"> </w:t>
      </w:r>
    </w:p>
    <w:p w14:paraId="4B47A5F3" w14:textId="720702A1" w:rsidR="007476D5" w:rsidRPr="005F5270" w:rsidRDefault="000734E6" w:rsidP="00244292">
      <w:pPr>
        <w:jc w:val="both"/>
      </w:pPr>
      <w:r w:rsidRPr="005F5270">
        <w:t>The situation manual</w:t>
      </w:r>
      <w:r w:rsidR="003F163A" w:rsidRPr="005F5270">
        <w:t xml:space="preserve"> contain</w:t>
      </w:r>
      <w:r w:rsidRPr="005F5270">
        <w:t>s</w:t>
      </w:r>
      <w:r w:rsidR="003F163A" w:rsidRPr="005F5270">
        <w:t xml:space="preserve"> the scenario </w:t>
      </w:r>
      <w:r w:rsidR="00D9253B" w:rsidRPr="005F5270">
        <w:t>summary</w:t>
      </w:r>
      <w:r w:rsidRPr="005F5270">
        <w:t xml:space="preserve"> and assistive </w:t>
      </w:r>
      <w:r w:rsidR="003674F2" w:rsidRPr="005F5270">
        <w:t>tools</w:t>
      </w:r>
      <w:r w:rsidR="003F163A" w:rsidRPr="005F5270">
        <w:t xml:space="preserve">. </w:t>
      </w:r>
      <w:r w:rsidR="00C778B5" w:rsidRPr="005F5270">
        <w:t xml:space="preserve">The appendices provide the following information </w:t>
      </w:r>
      <w:r w:rsidR="00355C81" w:rsidRPr="005F5270">
        <w:t xml:space="preserve">to </w:t>
      </w:r>
      <w:r w:rsidR="001E1C5F" w:rsidRPr="005F5270">
        <w:t>tailor</w:t>
      </w:r>
      <w:r w:rsidR="00355C81" w:rsidRPr="005F5270">
        <w:t xml:space="preserve"> </w:t>
      </w:r>
      <w:r w:rsidR="005050DC" w:rsidRPr="005F5270">
        <w:t>the exercise discussion</w:t>
      </w:r>
      <w:r w:rsidR="00A70824" w:rsidRPr="005F5270">
        <w:t xml:space="preserve">: </w:t>
      </w:r>
    </w:p>
    <w:p w14:paraId="7D301DE9" w14:textId="2FB6DC0C" w:rsidR="00DA59A1" w:rsidRPr="005F5270" w:rsidRDefault="00DA59A1" w:rsidP="00E44C49">
      <w:pPr>
        <w:numPr>
          <w:ilvl w:val="0"/>
          <w:numId w:val="18"/>
        </w:numPr>
        <w:jc w:val="both"/>
      </w:pPr>
      <w:r w:rsidRPr="005F5270">
        <w:t>Appendix B: Reference section for acronyms used within this situation manual</w:t>
      </w:r>
    </w:p>
    <w:p w14:paraId="67996E9B" w14:textId="15248038" w:rsidR="00EA7826" w:rsidRPr="005F5270" w:rsidRDefault="00EA7826" w:rsidP="00E44C49">
      <w:pPr>
        <w:pStyle w:val="ListParagraph"/>
        <w:numPr>
          <w:ilvl w:val="0"/>
          <w:numId w:val="18"/>
        </w:numPr>
        <w:spacing w:after="120"/>
        <w:contextualSpacing w:val="0"/>
        <w:jc w:val="both"/>
      </w:pPr>
      <w:r w:rsidRPr="005F5270">
        <w:t>Appendix C:</w:t>
      </w:r>
      <w:r w:rsidR="00935B4E" w:rsidRPr="005F5270">
        <w:t xml:space="preserve"> Case studies </w:t>
      </w:r>
      <w:r w:rsidR="00472979" w:rsidRPr="005F5270">
        <w:t>that provide real-world examples of</w:t>
      </w:r>
      <w:r w:rsidR="00935B4E" w:rsidRPr="005F5270">
        <w:t xml:space="preserve"> the </w:t>
      </w:r>
      <w:r w:rsidR="00472979" w:rsidRPr="005F5270">
        <w:t>threats presented in this</w:t>
      </w:r>
      <w:r w:rsidR="00935B4E" w:rsidRPr="005F5270">
        <w:t xml:space="preserve"> scenario</w:t>
      </w:r>
    </w:p>
    <w:p w14:paraId="1B38D133" w14:textId="1E99BDEF" w:rsidR="00EA7826" w:rsidRPr="005F5270" w:rsidRDefault="00EA7826" w:rsidP="00E44C49">
      <w:pPr>
        <w:pStyle w:val="ListParagraph"/>
        <w:numPr>
          <w:ilvl w:val="0"/>
          <w:numId w:val="18"/>
        </w:numPr>
        <w:spacing w:after="120"/>
        <w:contextualSpacing w:val="0"/>
        <w:jc w:val="both"/>
      </w:pPr>
      <w:r w:rsidRPr="005F5270">
        <w:t xml:space="preserve">Appendix D: </w:t>
      </w:r>
      <w:r w:rsidR="000D2163" w:rsidRPr="005F5270">
        <w:t xml:space="preserve">An </w:t>
      </w:r>
      <w:r w:rsidR="00F74A91" w:rsidRPr="005F5270">
        <w:t>explanation of the threats presented in this scenari</w:t>
      </w:r>
      <w:r w:rsidR="009F425D" w:rsidRPr="005F5270">
        <w:t>o</w:t>
      </w:r>
    </w:p>
    <w:p w14:paraId="48CE3B9A" w14:textId="0B1846C7" w:rsidR="00EA7826" w:rsidRPr="005F5270" w:rsidRDefault="00EA7826" w:rsidP="00E44C49">
      <w:pPr>
        <w:pStyle w:val="ListParagraph"/>
        <w:numPr>
          <w:ilvl w:val="0"/>
          <w:numId w:val="18"/>
        </w:numPr>
        <w:spacing w:after="120"/>
        <w:contextualSpacing w:val="0"/>
        <w:jc w:val="both"/>
      </w:pPr>
      <w:r w:rsidRPr="005F5270">
        <w:t>Appendix E:</w:t>
      </w:r>
      <w:r w:rsidR="00F74A91" w:rsidRPr="005F5270">
        <w:t xml:space="preserve"> Additional cybersecurity preparedness and response </w:t>
      </w:r>
      <w:r w:rsidR="00F3354E" w:rsidRPr="005F5270">
        <w:t>resources</w:t>
      </w:r>
    </w:p>
    <w:p w14:paraId="2CA666BE" w14:textId="7FFA0494" w:rsidR="003674F2" w:rsidRPr="005F5270" w:rsidRDefault="003674F2" w:rsidP="00E44C49">
      <w:pPr>
        <w:pStyle w:val="ListParagraph"/>
        <w:numPr>
          <w:ilvl w:val="0"/>
          <w:numId w:val="18"/>
        </w:numPr>
        <w:spacing w:after="120"/>
        <w:contextualSpacing w:val="0"/>
        <w:jc w:val="both"/>
      </w:pPr>
      <w:r w:rsidRPr="005F5270">
        <w:t xml:space="preserve">Appendix: </w:t>
      </w:r>
      <w:r w:rsidR="001F5B51" w:rsidRPr="005F5270">
        <w:t>H</w:t>
      </w:r>
      <w:r w:rsidR="00CB53B6" w:rsidRPr="005F5270">
        <w:t>ighlighted cyber response guides</w:t>
      </w:r>
    </w:p>
    <w:p w14:paraId="71392E71" w14:textId="102F5B96" w:rsidR="005E6C8E" w:rsidRDefault="005E6C8E" w:rsidP="00FC60C5">
      <w:pPr>
        <w:pStyle w:val="Heading2"/>
        <w:spacing w:line="276" w:lineRule="auto"/>
      </w:pPr>
      <w:r>
        <w:t xml:space="preserve">Participant </w:t>
      </w:r>
      <w:r w:rsidRPr="000D416F">
        <w:t>Roles</w:t>
      </w:r>
      <w:r>
        <w:t xml:space="preserve"> and Responsibilities</w:t>
      </w:r>
    </w:p>
    <w:bookmarkEnd w:id="13"/>
    <w:bookmarkEnd w:id="14"/>
    <w:bookmarkEnd w:id="15"/>
    <w:bookmarkEnd w:id="16"/>
    <w:p w14:paraId="69FE6B6A" w14:textId="79AEE334" w:rsidR="00741A7A" w:rsidRPr="00741A7A" w:rsidRDefault="00741A7A" w:rsidP="00244292">
      <w:pPr>
        <w:pStyle w:val="MemoBullet1"/>
        <w:contextualSpacing w:val="0"/>
        <w:jc w:val="both"/>
      </w:pPr>
      <w:r>
        <w:rPr>
          <w:b/>
          <w:bCs/>
        </w:rPr>
        <w:t>Controllers/</w:t>
      </w:r>
      <w:r w:rsidR="0010705C">
        <w:rPr>
          <w:b/>
          <w:bCs/>
        </w:rPr>
        <w:t>Evaluator</w:t>
      </w:r>
      <w:r w:rsidR="000F1C68">
        <w:rPr>
          <w:b/>
          <w:bCs/>
        </w:rPr>
        <w:t>s</w:t>
      </w:r>
      <w:r w:rsidR="00AD404D">
        <w:rPr>
          <w:b/>
          <w:bCs/>
        </w:rPr>
        <w:t xml:space="preserve"> (C/E)</w:t>
      </w:r>
      <w:r>
        <w:t xml:space="preserve"> </w:t>
      </w:r>
      <w:r w:rsidR="00711439">
        <w:t>provide situation updates and moderate discussions. They also provide additional information or resolve questions as required. Controllers plan and manage exercise play, set up and operate the exercise site, and act in the roles of organizations or individuals that are not playing in the exercise.  Controllers direct the pace of the exercise, provide key data to players, and may prompt or initiate certain player actions to ensure exercise continuity.  In addition, they issue exercise material to players as required, monitor the exercise timeline, and supervise the safety of all exercise participants.</w:t>
      </w:r>
    </w:p>
    <w:p w14:paraId="53FB2F91" w14:textId="07E122E9" w:rsidR="005E6C8E" w:rsidRDefault="005E6C8E" w:rsidP="00244292">
      <w:pPr>
        <w:pStyle w:val="MemoBullet1"/>
        <w:contextualSpacing w:val="0"/>
        <w:jc w:val="both"/>
      </w:pPr>
      <w:r w:rsidRPr="00A2089D">
        <w:rPr>
          <w:b/>
          <w:bCs/>
        </w:rPr>
        <w:t>Players</w:t>
      </w:r>
      <w:r>
        <w:t xml:space="preserve"> have an active role in discussing or performing </w:t>
      </w:r>
      <w:r w:rsidR="002B06D2">
        <w:t>their primary</w:t>
      </w:r>
      <w:r>
        <w:t xml:space="preserve"> roles and responsibilities during the exercise. Players discuss or initiate actions in response to the </w:t>
      </w:r>
      <w:r w:rsidR="007535A4">
        <w:t>scenario.</w:t>
      </w:r>
      <w:r>
        <w:t xml:space="preserve"> </w:t>
      </w:r>
      <w:r w:rsidR="00A47B4C">
        <w:t>Suggested players include representatives</w:t>
      </w:r>
      <w:r w:rsidR="00157AC9">
        <w:t xml:space="preserve"> from</w:t>
      </w:r>
      <w:r w:rsidR="00B05F86">
        <w:t xml:space="preserve"> the</w:t>
      </w:r>
      <w:r w:rsidR="00157AC9">
        <w:t xml:space="preserve"> </w:t>
      </w:r>
      <w:r w:rsidR="00C93E41">
        <w:t xml:space="preserve">Emergency Management, Public Health, </w:t>
      </w:r>
      <w:r w:rsidR="00157AC9">
        <w:t>IT, communications,</w:t>
      </w:r>
      <w:r w:rsidR="00B05F86">
        <w:t xml:space="preserve"> human resources</w:t>
      </w:r>
      <w:r w:rsidR="00614EE7">
        <w:t xml:space="preserve"> (HR)</w:t>
      </w:r>
      <w:r w:rsidR="00B05F86">
        <w:t>,</w:t>
      </w:r>
      <w:r w:rsidR="00157AC9">
        <w:t xml:space="preserve"> and legal departments</w:t>
      </w:r>
      <w:r w:rsidR="00B05F86">
        <w:t>, and any</w:t>
      </w:r>
      <w:r w:rsidR="00E75321">
        <w:t xml:space="preserve"> personnel</w:t>
      </w:r>
      <w:r w:rsidR="00B05F86">
        <w:t xml:space="preserve"> </w:t>
      </w:r>
      <w:r w:rsidR="00D85FE4">
        <w:t>wi</w:t>
      </w:r>
      <w:r w:rsidR="00447394">
        <w:t xml:space="preserve">th </w:t>
      </w:r>
      <w:r w:rsidR="00D85FE4">
        <w:t>real-world cyber incident response</w:t>
      </w:r>
      <w:r w:rsidR="00447394">
        <w:t xml:space="preserve"> </w:t>
      </w:r>
      <w:r w:rsidR="002E19A7">
        <w:t>roles</w:t>
      </w:r>
      <w:r w:rsidR="00D85FE4">
        <w:t xml:space="preserve">. </w:t>
      </w:r>
    </w:p>
    <w:p w14:paraId="665CA471" w14:textId="3BB874DC" w:rsidR="005E6C8E" w:rsidRDefault="005E6C8E" w:rsidP="00244292">
      <w:pPr>
        <w:pStyle w:val="MemoBullet1"/>
        <w:contextualSpacing w:val="0"/>
        <w:jc w:val="both"/>
      </w:pPr>
      <w:r w:rsidRPr="00A2089D">
        <w:rPr>
          <w:b/>
          <w:bCs/>
        </w:rPr>
        <w:t>Observers</w:t>
      </w:r>
      <w:r>
        <w:t xml:space="preserve"> do not directly participate in the exercise. However, they may support the development of player responses to the situation during the discussion by asking relevant questions or providing subject matter expertise.</w:t>
      </w:r>
      <w:r w:rsidR="00D85FE4">
        <w:t xml:space="preserve"> Observers may include </w:t>
      </w:r>
      <w:r w:rsidR="00447394">
        <w:t>representatives from</w:t>
      </w:r>
      <w:r w:rsidR="00436871">
        <w:t xml:space="preserve"> the</w:t>
      </w:r>
      <w:r w:rsidR="00447394">
        <w:t xml:space="preserve"> IT, communications, </w:t>
      </w:r>
      <w:r w:rsidR="00A7079C">
        <w:t>HR</w:t>
      </w:r>
      <w:r w:rsidR="002B4005">
        <w:t>, and</w:t>
      </w:r>
      <w:r w:rsidR="00447394">
        <w:t xml:space="preserve"> legal departments as well as leadership who </w:t>
      </w:r>
      <w:r w:rsidR="002E19A7">
        <w:t xml:space="preserve">do not have assigned real-world cyber incident response roles but may </w:t>
      </w:r>
      <w:r w:rsidR="00C61AFC">
        <w:t xml:space="preserve">be involved in response efforts or have a need-to-know. </w:t>
      </w:r>
    </w:p>
    <w:p w14:paraId="02759200" w14:textId="54CA7F0A" w:rsidR="005F1318" w:rsidRDefault="007E11BE" w:rsidP="00244292">
      <w:pPr>
        <w:pStyle w:val="MemoBullet1"/>
        <w:contextualSpacing w:val="0"/>
        <w:jc w:val="both"/>
      </w:pPr>
      <w:r>
        <w:rPr>
          <w:b/>
          <w:bCs/>
        </w:rPr>
        <w:t>Note</w:t>
      </w:r>
      <w:r w:rsidR="00D96C1F">
        <w:rPr>
          <w:b/>
          <w:bCs/>
        </w:rPr>
        <w:t>-takers</w:t>
      </w:r>
      <w:r w:rsidR="005F1318" w:rsidRPr="00D35457">
        <w:t xml:space="preserve"> are assigned to observe and </w:t>
      </w:r>
      <w:r w:rsidR="005F1318">
        <w:t>document</w:t>
      </w:r>
      <w:r w:rsidR="005F1318" w:rsidRPr="00D35457">
        <w:t xml:space="preserve"> exercise</w:t>
      </w:r>
      <w:r w:rsidR="005F1318">
        <w:t xml:space="preserve"> activities. </w:t>
      </w:r>
      <w:r w:rsidR="005F1318" w:rsidRPr="00D35457">
        <w:t xml:space="preserve">Their primary role is to document </w:t>
      </w:r>
      <w:r w:rsidR="005F1318">
        <w:t>p</w:t>
      </w:r>
      <w:r w:rsidR="005F1318" w:rsidRPr="00D35457">
        <w:t xml:space="preserve">layer discussions, including how and if those discussions conform to </w:t>
      </w:r>
      <w:r w:rsidR="005F1318">
        <w:t>plans, policies, and</w:t>
      </w:r>
      <w:r w:rsidR="005F1318" w:rsidRPr="00D35457">
        <w:t xml:space="preserve"> procedures.</w:t>
      </w:r>
    </w:p>
    <w:p w14:paraId="736EC8DD" w14:textId="77777777" w:rsidR="005F1318" w:rsidRPr="005F1318" w:rsidRDefault="005F1318" w:rsidP="001E0A86">
      <w:pPr>
        <w:pStyle w:val="Heading2"/>
        <w:keepNext/>
        <w:keepLines/>
        <w:spacing w:line="276" w:lineRule="auto"/>
      </w:pPr>
      <w:bookmarkStart w:id="18" w:name="_Toc336506592"/>
      <w:r w:rsidRPr="005F1318">
        <w:t>Exercise Structure</w:t>
      </w:r>
      <w:bookmarkEnd w:id="18"/>
    </w:p>
    <w:p w14:paraId="7C1CAF55" w14:textId="2145448B" w:rsidR="005F1318" w:rsidRPr="00C771AC" w:rsidRDefault="005F1318" w:rsidP="00F60DBE">
      <w:pPr>
        <w:keepNext/>
        <w:keepLines/>
        <w:contextualSpacing/>
        <w:jc w:val="both"/>
      </w:pPr>
      <w:r w:rsidRPr="00C771AC">
        <w:t xml:space="preserve">This exercise </w:t>
      </w:r>
      <w:r w:rsidR="00C669BE">
        <w:t>is intended to</w:t>
      </w:r>
      <w:r w:rsidRPr="00C771AC">
        <w:t xml:space="preserve"> be a facilitated exercise. Players will participate in the following: </w:t>
      </w:r>
    </w:p>
    <w:p w14:paraId="737F5A1E" w14:textId="59248BF5" w:rsidR="005F1318" w:rsidRPr="005B6719" w:rsidRDefault="008541D0" w:rsidP="00E44C49">
      <w:pPr>
        <w:pStyle w:val="MemoBullet1"/>
        <w:numPr>
          <w:ilvl w:val="0"/>
          <w:numId w:val="15"/>
        </w:numPr>
        <w:spacing w:after="60"/>
        <w:contextualSpacing w:val="0"/>
        <w:jc w:val="both"/>
      </w:pPr>
      <w:r>
        <w:t xml:space="preserve">Climate and </w:t>
      </w:r>
      <w:r w:rsidR="00A703DD" w:rsidRPr="005B6719">
        <w:t>Cyber threat briefing</w:t>
      </w:r>
      <w:r w:rsidR="00E875F8" w:rsidRPr="005B6719">
        <w:t xml:space="preserve"> </w:t>
      </w:r>
      <w:bookmarkStart w:id="19" w:name="_Hlk50021409"/>
      <w:r w:rsidR="00E875F8" w:rsidRPr="005B6719">
        <w:t>(if desired)</w:t>
      </w:r>
      <w:bookmarkEnd w:id="19"/>
    </w:p>
    <w:p w14:paraId="4F6911AF" w14:textId="4D44BDEB" w:rsidR="00EC418D" w:rsidRPr="0028428D" w:rsidRDefault="00900B6E" w:rsidP="00E44C49">
      <w:pPr>
        <w:pStyle w:val="MemoBullet2"/>
        <w:numPr>
          <w:ilvl w:val="0"/>
          <w:numId w:val="15"/>
        </w:numPr>
      </w:pPr>
      <w:r>
        <w:t>Exercise Play</w:t>
      </w:r>
    </w:p>
    <w:p w14:paraId="6A091B5F" w14:textId="12BA7191" w:rsidR="005F5270" w:rsidRDefault="0060609C" w:rsidP="00E44C49">
      <w:pPr>
        <w:pStyle w:val="MemoBullet1"/>
        <w:numPr>
          <w:ilvl w:val="0"/>
          <w:numId w:val="15"/>
        </w:numPr>
        <w:spacing w:after="60"/>
        <w:contextualSpacing w:val="0"/>
        <w:jc w:val="both"/>
      </w:pPr>
      <w:r w:rsidRPr="00CE523D">
        <w:t>Hotwash</w:t>
      </w:r>
    </w:p>
    <w:p w14:paraId="7A6BE978" w14:textId="77777777" w:rsidR="005F1318" w:rsidRPr="005F1318" w:rsidRDefault="005F1318" w:rsidP="00FC60C5">
      <w:pPr>
        <w:pStyle w:val="Heading2"/>
        <w:spacing w:line="276" w:lineRule="auto"/>
      </w:pPr>
      <w:r w:rsidRPr="005F1318">
        <w:lastRenderedPageBreak/>
        <w:t>Exercise Guidelines</w:t>
      </w:r>
    </w:p>
    <w:p w14:paraId="18E89842" w14:textId="47746446" w:rsidR="005F1318" w:rsidRDefault="005F1318" w:rsidP="00E44C49">
      <w:pPr>
        <w:pStyle w:val="MemoBullet1"/>
        <w:numPr>
          <w:ilvl w:val="0"/>
          <w:numId w:val="14"/>
        </w:numPr>
        <w:spacing w:after="60"/>
        <w:contextualSpacing w:val="0"/>
        <w:jc w:val="both"/>
      </w:pPr>
      <w:r>
        <w:t xml:space="preserve">This exercise </w:t>
      </w:r>
      <w:r w:rsidR="0013222D">
        <w:t>is intended to</w:t>
      </w:r>
      <w:r>
        <w:t xml:space="preserve"> be held in an open, no-fault environment. Varying viewpoints</w:t>
      </w:r>
      <w:r w:rsidR="00E14279">
        <w:t xml:space="preserve"> </w:t>
      </w:r>
      <w:r w:rsidR="00A703DD">
        <w:t>are expected.</w:t>
      </w:r>
    </w:p>
    <w:p w14:paraId="2E25D29A" w14:textId="62915E02" w:rsidR="005F1318" w:rsidRDefault="005F1318" w:rsidP="00E44C49">
      <w:pPr>
        <w:pStyle w:val="MemoBullet1"/>
        <w:numPr>
          <w:ilvl w:val="0"/>
          <w:numId w:val="14"/>
        </w:numPr>
        <w:spacing w:after="60"/>
        <w:contextualSpacing w:val="0"/>
        <w:jc w:val="both"/>
      </w:pPr>
      <w:r>
        <w:t xml:space="preserve">Respond to the scenario </w:t>
      </w:r>
      <w:r w:rsidR="00840D0F">
        <w:t>utilizing</w:t>
      </w:r>
      <w:r>
        <w:t xml:space="preserve"> your knowledge of </w:t>
      </w:r>
      <w:r w:rsidR="00131B3F">
        <w:t xml:space="preserve">existing plans and capabilities, </w:t>
      </w:r>
      <w:r w:rsidR="00B07A89">
        <w:t>along with</w:t>
      </w:r>
      <w:r w:rsidR="00E154B0">
        <w:t xml:space="preserve"> the valuable</w:t>
      </w:r>
      <w:r>
        <w:t xml:space="preserve"> insights derived from your training</w:t>
      </w:r>
      <w:r w:rsidR="006A7D80">
        <w:t xml:space="preserve"> </w:t>
      </w:r>
      <w:r w:rsidR="000831A9">
        <w:t>and experience</w:t>
      </w:r>
      <w:r>
        <w:t>.</w:t>
      </w:r>
    </w:p>
    <w:p w14:paraId="7C0D2161" w14:textId="09854996" w:rsidR="005F1318" w:rsidRDefault="005F1318" w:rsidP="00E44C49">
      <w:pPr>
        <w:pStyle w:val="MemoBullet1"/>
        <w:numPr>
          <w:ilvl w:val="0"/>
          <w:numId w:val="14"/>
        </w:numPr>
        <w:spacing w:after="60"/>
        <w:contextualSpacing w:val="0"/>
        <w:jc w:val="both"/>
      </w:pPr>
      <w:r>
        <w:t>Decisions are not precedent</w:t>
      </w:r>
      <w:r w:rsidR="00C81D0D">
        <w:t>-</w:t>
      </w:r>
      <w:r>
        <w:t xml:space="preserve">setting and may not reflect </w:t>
      </w:r>
      <w:r w:rsidR="00307C23">
        <w:t>your local government</w:t>
      </w:r>
      <w:r>
        <w:t>’s final position on a given issue. This exercise is an opportunity to discuss and present multiple options</w:t>
      </w:r>
      <w:r w:rsidR="00B51E91">
        <w:t>,</w:t>
      </w:r>
      <w:r>
        <w:t xml:space="preserve"> possible solution</w:t>
      </w:r>
      <w:r w:rsidR="00E9445D">
        <w:t>s</w:t>
      </w:r>
      <w:r w:rsidR="00B51E91">
        <w:t>,</w:t>
      </w:r>
      <w:r w:rsidR="00C40D55">
        <w:t xml:space="preserve"> and suggested actions</w:t>
      </w:r>
      <w:r w:rsidR="00902726">
        <w:t xml:space="preserve"> to resolve or mitigate </w:t>
      </w:r>
      <w:r w:rsidR="00A93EAB">
        <w:t>a</w:t>
      </w:r>
      <w:r w:rsidR="00902726">
        <w:t xml:space="preserve"> problem. </w:t>
      </w:r>
    </w:p>
    <w:p w14:paraId="6179A0DE" w14:textId="4470B77B" w:rsidR="001250A0" w:rsidRDefault="001250A0" w:rsidP="00E44C49">
      <w:pPr>
        <w:pStyle w:val="MemoBullet1"/>
        <w:numPr>
          <w:ilvl w:val="0"/>
          <w:numId w:val="14"/>
        </w:numPr>
        <w:spacing w:after="60"/>
        <w:contextualSpacing w:val="0"/>
        <w:jc w:val="both"/>
      </w:pPr>
      <w:r>
        <w:t xml:space="preserve">There is no hidden agenda, and there are no trick questions. The resources and written materials provided are the basis for discussion. </w:t>
      </w:r>
      <w:r w:rsidR="00F473E2">
        <w:t xml:space="preserve"> </w:t>
      </w:r>
    </w:p>
    <w:p w14:paraId="0A02AEC6" w14:textId="4B1B32C2" w:rsidR="002025A7" w:rsidRPr="005F1318" w:rsidRDefault="005F1318" w:rsidP="00E44C49">
      <w:pPr>
        <w:pStyle w:val="MemoBullet1"/>
        <w:numPr>
          <w:ilvl w:val="0"/>
          <w:numId w:val="14"/>
        </w:numPr>
        <w:spacing w:after="60"/>
        <w:contextualSpacing w:val="0"/>
        <w:jc w:val="both"/>
      </w:pPr>
      <w:r w:rsidRPr="005F1318">
        <w:t xml:space="preserve">In any exercise, assumptions and </w:t>
      </w:r>
      <w:r w:rsidR="008E2EA7">
        <w:t>artificial</w:t>
      </w:r>
      <w:r w:rsidR="00716BE6">
        <w:t>ities</w:t>
      </w:r>
      <w:r w:rsidR="008E2EA7">
        <w:t xml:space="preserve"> </w:t>
      </w:r>
      <w:r w:rsidR="00E86C1C">
        <w:t>are</w:t>
      </w:r>
      <w:r w:rsidRPr="005F1318">
        <w:t xml:space="preserve"> necessary to complete play </w:t>
      </w:r>
      <w:r w:rsidR="00D41490">
        <w:t xml:space="preserve">within the </w:t>
      </w:r>
      <w:r w:rsidR="00856F6E">
        <w:t>given time</w:t>
      </w:r>
      <w:r w:rsidR="00B57BF1">
        <w:t>, achieve training objectives,</w:t>
      </w:r>
      <w:r w:rsidRPr="005F1318">
        <w:t xml:space="preserve"> </w:t>
      </w:r>
      <w:r w:rsidR="00680BEF">
        <w:t xml:space="preserve">and account for </w:t>
      </w:r>
      <w:r w:rsidRPr="005F1318">
        <w:t xml:space="preserve">logistical limitations. </w:t>
      </w:r>
      <w:r w:rsidR="001A31D9">
        <w:t xml:space="preserve">Please do not allow these </w:t>
      </w:r>
      <w:r w:rsidR="005C074B">
        <w:t>factors</w:t>
      </w:r>
      <w:r w:rsidR="001A31D9">
        <w:t xml:space="preserve"> </w:t>
      </w:r>
      <w:r w:rsidR="0011090F">
        <w:t xml:space="preserve">to </w:t>
      </w:r>
      <w:r w:rsidR="001A31D9">
        <w:t>negatively impact your participation in the exercise</w:t>
      </w:r>
      <w:r w:rsidR="00636307">
        <w:t xml:space="preserve">. </w:t>
      </w:r>
    </w:p>
    <w:p w14:paraId="2878F16C" w14:textId="66F2DDC2" w:rsidR="005F1318" w:rsidRPr="005F1318" w:rsidRDefault="005F1318" w:rsidP="00FC60C5">
      <w:pPr>
        <w:pStyle w:val="Heading2"/>
        <w:spacing w:line="276" w:lineRule="auto"/>
      </w:pPr>
      <w:bookmarkStart w:id="20" w:name="_Toc382487068"/>
      <w:bookmarkStart w:id="21" w:name="_Toc382567224"/>
      <w:bookmarkStart w:id="22" w:name="_Toc440981453"/>
      <w:bookmarkStart w:id="23" w:name="_Toc441585675"/>
      <w:bookmarkStart w:id="24" w:name="_Toc441588601"/>
      <w:bookmarkStart w:id="25" w:name="_Toc445456926"/>
      <w:bookmarkStart w:id="26" w:name="_Toc446331959"/>
      <w:bookmarkStart w:id="27" w:name="_Toc446397218"/>
      <w:bookmarkStart w:id="28" w:name="_Toc446397247"/>
      <w:bookmarkStart w:id="29" w:name="_Toc447723054"/>
      <w:bookmarkStart w:id="30" w:name="_Toc449074132"/>
      <w:r w:rsidRPr="005F1318">
        <w:t>Exercise Hotwash and Evaluation</w:t>
      </w:r>
      <w:bookmarkEnd w:id="20"/>
      <w:bookmarkEnd w:id="21"/>
      <w:bookmarkEnd w:id="22"/>
      <w:bookmarkEnd w:id="23"/>
      <w:bookmarkEnd w:id="24"/>
      <w:bookmarkEnd w:id="25"/>
      <w:bookmarkEnd w:id="26"/>
      <w:bookmarkEnd w:id="27"/>
      <w:bookmarkEnd w:id="28"/>
      <w:bookmarkEnd w:id="29"/>
      <w:bookmarkEnd w:id="30"/>
    </w:p>
    <w:p w14:paraId="2EBB2B63" w14:textId="624484FE" w:rsidR="009B31ED" w:rsidRDefault="005F1318" w:rsidP="0020444E">
      <w:pPr>
        <w:spacing w:after="60"/>
        <w:jc w:val="both"/>
      </w:pPr>
      <w:r w:rsidRPr="00560987">
        <w:t xml:space="preserve">The </w:t>
      </w:r>
      <w:r w:rsidR="000F1C68">
        <w:t>Controllers/Evaluators</w:t>
      </w:r>
      <w:r w:rsidRPr="00F473E2">
        <w:t xml:space="preserve"> will</w:t>
      </w:r>
      <w:r w:rsidRPr="00560987">
        <w:t xml:space="preserve"> lead a hotwash with participants at the end of the exercise to address any ideas or issues that emerge from the exercise discussions. </w:t>
      </w:r>
    </w:p>
    <w:p w14:paraId="01673CB0" w14:textId="77777777" w:rsidR="00E875F8" w:rsidRDefault="00E875F8" w:rsidP="00FC60C5"/>
    <w:p w14:paraId="21AE68D0" w14:textId="5D7C376D" w:rsidR="00E875F8" w:rsidRDefault="00E875F8" w:rsidP="00FC60C5">
      <w:pPr>
        <w:sectPr w:rsidR="00E875F8" w:rsidSect="00697316">
          <w:footerReference w:type="default" r:id="rId22"/>
          <w:pgSz w:w="12240" w:h="15840" w:code="1"/>
          <w:pgMar w:top="1440" w:right="1440" w:bottom="1440" w:left="1440" w:header="432" w:footer="720" w:gutter="0"/>
          <w:cols w:space="720"/>
          <w:docGrid w:linePitch="360"/>
        </w:sectPr>
      </w:pPr>
    </w:p>
    <w:p w14:paraId="5B2215FA" w14:textId="4B658FE6" w:rsidR="00D92EC8" w:rsidRDefault="00D475A3" w:rsidP="00FC60C5">
      <w:pPr>
        <w:pStyle w:val="Heading1"/>
        <w:spacing w:line="276" w:lineRule="auto"/>
      </w:pPr>
      <w:bookmarkStart w:id="31" w:name="_Toc161840337"/>
      <w:r>
        <w:lastRenderedPageBreak/>
        <w:t>Exercise Play</w:t>
      </w:r>
      <w:bookmarkEnd w:id="31"/>
    </w:p>
    <w:p w14:paraId="6B5E5693" w14:textId="606CBE1F" w:rsidR="00BC7BAF" w:rsidRDefault="00BC7BAF" w:rsidP="00D92EC8">
      <w:r>
        <w:t xml:space="preserve">Late Spring (May </w:t>
      </w:r>
      <w:r w:rsidR="00225864">
        <w:t>01</w:t>
      </w:r>
      <w:r>
        <w:t>, 2025)</w:t>
      </w:r>
      <w:r w:rsidR="00D6045E">
        <w:t>, the NWS announce</w:t>
      </w:r>
      <w:r w:rsidR="003922D5">
        <w:t>s</w:t>
      </w:r>
      <w:r w:rsidR="00D6045E">
        <w:t xml:space="preserve"> an extreme heat event this coming weekend.</w:t>
      </w:r>
    </w:p>
    <w:p w14:paraId="3AF7B14E" w14:textId="0D111390" w:rsidR="005F1318" w:rsidRDefault="00D92EC8" w:rsidP="00D92EC8">
      <w:r>
        <w:t>Temperatures are war</w:t>
      </w:r>
      <w:r w:rsidR="001E3DDF">
        <w:t xml:space="preserve">m, skies are beautiful and normal weather conditions for your area’s </w:t>
      </w:r>
      <w:r w:rsidR="00B50290">
        <w:t>spring</w:t>
      </w:r>
      <w:r w:rsidR="001E3DDF">
        <w:t xml:space="preserve"> are </w:t>
      </w:r>
      <w:r w:rsidR="00B50290">
        <w:t>10</w:t>
      </w:r>
      <w:r w:rsidR="00F62AD5">
        <w:t xml:space="preserve"> degrees warmer than 50 years ago</w:t>
      </w:r>
      <w:r w:rsidR="000E64FC">
        <w:t xml:space="preserve">. The county fair is planned to start this </w:t>
      </w:r>
      <w:r w:rsidR="00A15A08">
        <w:t>Friday</w:t>
      </w:r>
      <w:r w:rsidR="0035038E">
        <w:t xml:space="preserve"> into the </w:t>
      </w:r>
      <w:r w:rsidR="000E64FC">
        <w:t xml:space="preserve">weekend with </w:t>
      </w:r>
      <w:r w:rsidR="00864AB5">
        <w:t>higher-than-average</w:t>
      </w:r>
      <w:r w:rsidR="000E64FC">
        <w:t xml:space="preserve"> attendance expected</w:t>
      </w:r>
      <w:r w:rsidR="00B50290">
        <w:t>.</w:t>
      </w:r>
    </w:p>
    <w:p w14:paraId="0BD456DB" w14:textId="3F614C9B" w:rsidR="00944313" w:rsidRDefault="006251F7" w:rsidP="00944313">
      <w:pPr>
        <w:pStyle w:val="Heading3"/>
      </w:pPr>
      <w:r>
        <w:t>General Summary of</w:t>
      </w:r>
      <w:r w:rsidR="00944313">
        <w:t xml:space="preserve"> events:</w:t>
      </w:r>
    </w:p>
    <w:tbl>
      <w:tblPr>
        <w:tblStyle w:val="ReportDefaultTable"/>
        <w:tblW w:w="5000" w:type="pct"/>
        <w:tblLook w:val="04A0" w:firstRow="1" w:lastRow="0" w:firstColumn="1" w:lastColumn="0" w:noHBand="0" w:noVBand="1"/>
      </w:tblPr>
      <w:tblGrid>
        <w:gridCol w:w="3590"/>
        <w:gridCol w:w="5770"/>
      </w:tblGrid>
      <w:tr w:rsidR="00CA3D81" w14:paraId="41AD31CA" w14:textId="47503FDE" w:rsidTr="00C62ED7">
        <w:trPr>
          <w:cnfStyle w:val="100000000000" w:firstRow="1" w:lastRow="0" w:firstColumn="0" w:lastColumn="0" w:oddVBand="0" w:evenVBand="0" w:oddHBand="0" w:evenHBand="0" w:firstRowFirstColumn="0" w:firstRowLastColumn="0" w:lastRowFirstColumn="0" w:lastRowLastColumn="0"/>
        </w:trPr>
        <w:tc>
          <w:tcPr>
            <w:tcW w:w="1918" w:type="pct"/>
          </w:tcPr>
          <w:p w14:paraId="2D786C90" w14:textId="00376BC2" w:rsidR="00CA3D81" w:rsidRDefault="00CA3D81" w:rsidP="00944313">
            <w:r>
              <w:t>Day</w:t>
            </w:r>
          </w:p>
        </w:tc>
        <w:tc>
          <w:tcPr>
            <w:tcW w:w="3082" w:type="pct"/>
          </w:tcPr>
          <w:p w14:paraId="6CAF1292" w14:textId="61FAC809" w:rsidR="00CA3D81" w:rsidRDefault="00CA3D81" w:rsidP="00944313">
            <w:r>
              <w:t>Events</w:t>
            </w:r>
          </w:p>
        </w:tc>
      </w:tr>
      <w:tr w:rsidR="00CA3D81" w14:paraId="61073690" w14:textId="34C61904" w:rsidTr="00C62ED7">
        <w:tc>
          <w:tcPr>
            <w:tcW w:w="1918" w:type="pct"/>
          </w:tcPr>
          <w:p w14:paraId="581AA31E" w14:textId="338C3194" w:rsidR="00CA3D81" w:rsidRDefault="00CA3D81" w:rsidP="00944313">
            <w:r>
              <w:t>Thursday May 1, 2025</w:t>
            </w:r>
          </w:p>
          <w:p w14:paraId="2C5BE987" w14:textId="7AF830A4" w:rsidR="00B50290" w:rsidRDefault="00B50290" w:rsidP="00944313">
            <w:r>
              <w:t>(Module 1)</w:t>
            </w:r>
          </w:p>
        </w:tc>
        <w:tc>
          <w:tcPr>
            <w:tcW w:w="3082" w:type="pct"/>
          </w:tcPr>
          <w:p w14:paraId="07D80600" w14:textId="77777777" w:rsidR="00CA3D81" w:rsidRDefault="00CA3D81" w:rsidP="003A53E2">
            <w:r>
              <w:t>Extreme Heat Watch for Saturday</w:t>
            </w:r>
          </w:p>
          <w:p w14:paraId="2EBA74AA" w14:textId="71103E59" w:rsidR="00CA3D81" w:rsidRDefault="00CA3D81" w:rsidP="003A53E2">
            <w:r>
              <w:t xml:space="preserve">Dr. Evil </w:t>
            </w:r>
            <w:r w:rsidR="0000219C">
              <w:t>released</w:t>
            </w:r>
          </w:p>
        </w:tc>
      </w:tr>
      <w:tr w:rsidR="00CA3D81" w14:paraId="494C1938" w14:textId="740367F0" w:rsidTr="00C62ED7">
        <w:tc>
          <w:tcPr>
            <w:tcW w:w="1918" w:type="pct"/>
          </w:tcPr>
          <w:p w14:paraId="226FB2BC" w14:textId="2456DC8D" w:rsidR="00CA3D81" w:rsidRDefault="00CA3D81" w:rsidP="00944313">
            <w:r>
              <w:t>Friday May 2, 2025</w:t>
            </w:r>
          </w:p>
          <w:p w14:paraId="6CC51969" w14:textId="60ADDDE3" w:rsidR="00B50290" w:rsidRDefault="00B50290" w:rsidP="00944313">
            <w:r>
              <w:t>(Module 1)</w:t>
            </w:r>
          </w:p>
        </w:tc>
        <w:tc>
          <w:tcPr>
            <w:tcW w:w="3082" w:type="pct"/>
          </w:tcPr>
          <w:p w14:paraId="5B421168" w14:textId="77777777" w:rsidR="00CA3D81" w:rsidRDefault="00CA3D81" w:rsidP="003A53E2">
            <w:r>
              <w:t>Extreme Heat Warning</w:t>
            </w:r>
          </w:p>
          <w:p w14:paraId="41B75640" w14:textId="45D58621" w:rsidR="00CA3D81" w:rsidRDefault="005B4EC2" w:rsidP="003A53E2">
            <w:r>
              <w:t xml:space="preserve">County Fair </w:t>
            </w:r>
            <w:r w:rsidR="00FF38CA">
              <w:t>s</w:t>
            </w:r>
            <w:r>
              <w:t>tart</w:t>
            </w:r>
            <w:r w:rsidR="00FF38CA">
              <w:t>s</w:t>
            </w:r>
          </w:p>
        </w:tc>
      </w:tr>
      <w:tr w:rsidR="00CA3D81" w14:paraId="39A8AD07" w14:textId="0407F09A" w:rsidTr="00C62ED7">
        <w:tc>
          <w:tcPr>
            <w:tcW w:w="1918" w:type="pct"/>
          </w:tcPr>
          <w:p w14:paraId="3EC11BA9" w14:textId="3357C246" w:rsidR="00CA3D81" w:rsidRDefault="00CA3D81" w:rsidP="00944313">
            <w:r>
              <w:t>Saturday May 3, 2025</w:t>
            </w:r>
          </w:p>
          <w:p w14:paraId="0F95C03D" w14:textId="19CF9537" w:rsidR="00B50290" w:rsidRDefault="00B50290" w:rsidP="00944313">
            <w:r>
              <w:t>(Module 2)</w:t>
            </w:r>
          </w:p>
        </w:tc>
        <w:tc>
          <w:tcPr>
            <w:tcW w:w="3082" w:type="pct"/>
          </w:tcPr>
          <w:p w14:paraId="4354904B" w14:textId="4149B4C6" w:rsidR="00CA3D81" w:rsidRDefault="00CA3D81" w:rsidP="00944313">
            <w:pPr>
              <w:rPr>
                <w:del w:id="32" w:author="Scott, Blake" w:date="2025-04-22T16:36:00Z" w16du:dateUtc="2025-04-22T23:36:00Z"/>
              </w:rPr>
            </w:pPr>
            <w:r>
              <w:t xml:space="preserve">Extreme Heat </w:t>
            </w:r>
            <w:r w:rsidR="00FF38CA">
              <w:t>b</w:t>
            </w:r>
            <w:r w:rsidR="004447D0">
              <w:t>egins (</w:t>
            </w:r>
            <w:r w:rsidR="00FF38CA">
              <w:t>v</w:t>
            </w:r>
            <w:r w:rsidR="000671B0">
              <w:t xml:space="preserve">ery </w:t>
            </w:r>
            <w:r w:rsidR="00FF38CA">
              <w:t>h</w:t>
            </w:r>
            <w:r w:rsidR="000671B0">
              <w:t>ot</w:t>
            </w:r>
            <w:r w:rsidR="004447D0">
              <w:t>)</w:t>
            </w:r>
          </w:p>
          <w:p w14:paraId="5B278B68" w14:textId="12B82414" w:rsidR="00CA3D81" w:rsidRDefault="007965F5" w:rsidP="00944313">
            <w:r>
              <w:t xml:space="preserve">Levine Hospital </w:t>
            </w:r>
            <w:r w:rsidR="00FF38CA">
              <w:t>e</w:t>
            </w:r>
            <w:r>
              <w:t>vacuates</w:t>
            </w:r>
          </w:p>
          <w:p w14:paraId="5E98116D" w14:textId="7A83441E" w:rsidR="00CA3D81" w:rsidRDefault="007915EB" w:rsidP="00944313">
            <w:r>
              <w:t xml:space="preserve">Heat </w:t>
            </w:r>
            <w:r w:rsidR="00FF38CA">
              <w:t>i</w:t>
            </w:r>
            <w:r>
              <w:t xml:space="preserve">njury </w:t>
            </w:r>
            <w:r w:rsidR="00FF38CA">
              <w:t>p</w:t>
            </w:r>
            <w:r>
              <w:t xml:space="preserve">atients </w:t>
            </w:r>
            <w:r w:rsidR="00FF38CA">
              <w:t>s</w:t>
            </w:r>
            <w:r>
              <w:t xml:space="preserve">tart to </w:t>
            </w:r>
            <w:r w:rsidR="00FF38CA">
              <w:t>a</w:t>
            </w:r>
            <w:r>
              <w:t xml:space="preserve">rrive at </w:t>
            </w:r>
            <w:r w:rsidR="00FF38CA">
              <w:t>h</w:t>
            </w:r>
            <w:r>
              <w:t>ospitals</w:t>
            </w:r>
          </w:p>
          <w:p w14:paraId="1F3FD880" w14:textId="605934E1" w:rsidR="00CA3D81" w:rsidRDefault="00833B19" w:rsidP="00944313">
            <w:r>
              <w:t xml:space="preserve">EOC </w:t>
            </w:r>
            <w:r w:rsidR="00FF38CA">
              <w:t>o</w:t>
            </w:r>
            <w:r>
              <w:t>pens</w:t>
            </w:r>
          </w:p>
          <w:p w14:paraId="3FA5E4C4" w14:textId="37C4BF05" w:rsidR="00CA3D81" w:rsidRDefault="00CC5C1D" w:rsidP="00944313">
            <w:r>
              <w:t>Fair continues</w:t>
            </w:r>
          </w:p>
        </w:tc>
      </w:tr>
      <w:tr w:rsidR="00CA3D81" w14:paraId="0E4703FC" w14:textId="06816E39" w:rsidTr="00C62ED7">
        <w:tc>
          <w:tcPr>
            <w:tcW w:w="1918" w:type="pct"/>
          </w:tcPr>
          <w:p w14:paraId="2DE59C4A" w14:textId="48C4C1FC" w:rsidR="00CA3D81" w:rsidRDefault="00CA3D81" w:rsidP="00944313">
            <w:r>
              <w:t>Sunday May 4, 2025</w:t>
            </w:r>
          </w:p>
          <w:p w14:paraId="4BA47026" w14:textId="5D0D5E44" w:rsidR="00AE0E42" w:rsidRDefault="00AE0E42" w:rsidP="00944313">
            <w:r>
              <w:t xml:space="preserve">(Module </w:t>
            </w:r>
            <w:r w:rsidR="00C201E0">
              <w:t>3</w:t>
            </w:r>
            <w:r>
              <w:t>)</w:t>
            </w:r>
          </w:p>
        </w:tc>
        <w:tc>
          <w:tcPr>
            <w:tcW w:w="3082" w:type="pct"/>
          </w:tcPr>
          <w:p w14:paraId="248BB3CD" w14:textId="3BF3B0B3" w:rsidR="000671B0" w:rsidRDefault="0009059F" w:rsidP="00944313">
            <w:r>
              <w:t xml:space="preserve">Extreme </w:t>
            </w:r>
            <w:r w:rsidR="000D5836">
              <w:t>Heat continues</w:t>
            </w:r>
          </w:p>
          <w:p w14:paraId="2A400AC0" w14:textId="77777777" w:rsidR="00F15CF2" w:rsidRDefault="004B6FAA" w:rsidP="004B6FAA">
            <w:r>
              <w:t>Cyber Event continues</w:t>
            </w:r>
            <w:r w:rsidR="00CA3D81">
              <w:t xml:space="preserve"> </w:t>
            </w:r>
          </w:p>
          <w:p w14:paraId="0301548E" w14:textId="5D4D6381" w:rsidR="004735DF" w:rsidRDefault="00F42820" w:rsidP="004B6FAA">
            <w:r>
              <w:t>PH dept</w:t>
            </w:r>
            <w:r w:rsidR="00F15CF2">
              <w:t xml:space="preserve"> receive</w:t>
            </w:r>
            <w:r w:rsidR="00FF38CA">
              <w:t>s</w:t>
            </w:r>
            <w:r w:rsidR="00F15CF2">
              <w:t xml:space="preserve"> hospital ER data</w:t>
            </w:r>
          </w:p>
          <w:p w14:paraId="2E6E46FE" w14:textId="7C25CF25" w:rsidR="00CA3D81" w:rsidRDefault="00CA3D81" w:rsidP="00944313">
            <w:r>
              <w:t>Medical Examiner’s Office</w:t>
            </w:r>
            <w:r w:rsidR="009C7A95">
              <w:t xml:space="preserve"> decedent flow increases </w:t>
            </w:r>
            <w:r>
              <w:t xml:space="preserve"> </w:t>
            </w:r>
          </w:p>
        </w:tc>
      </w:tr>
      <w:tr w:rsidR="00CA3D81" w14:paraId="73F987B0" w14:textId="49A89B6A" w:rsidTr="00C62ED7">
        <w:tc>
          <w:tcPr>
            <w:tcW w:w="1918" w:type="pct"/>
          </w:tcPr>
          <w:p w14:paraId="0874D947" w14:textId="77777777" w:rsidR="00CA3D81" w:rsidRDefault="00CA3D81" w:rsidP="00944313">
            <w:r>
              <w:t xml:space="preserve">Monday </w:t>
            </w:r>
            <w:r w:rsidR="00AE0E42">
              <w:t>May 5, 2025</w:t>
            </w:r>
          </w:p>
          <w:p w14:paraId="0525A2B0" w14:textId="41C7F0EF" w:rsidR="003B2AEC" w:rsidRDefault="003B2AEC" w:rsidP="00944313">
            <w:r>
              <w:t>(Module 3)</w:t>
            </w:r>
          </w:p>
        </w:tc>
        <w:tc>
          <w:tcPr>
            <w:tcW w:w="3082" w:type="pct"/>
          </w:tcPr>
          <w:p w14:paraId="51A37FE0" w14:textId="2559C85C" w:rsidR="00CA3D81" w:rsidRDefault="00EA7DDF" w:rsidP="00944313">
            <w:r>
              <w:t>H</w:t>
            </w:r>
            <w:r w:rsidR="009B55FA">
              <w:t xml:space="preserve">eat &amp; cyber </w:t>
            </w:r>
            <w:r w:rsidR="00150594">
              <w:t>events continue</w:t>
            </w:r>
          </w:p>
          <w:p w14:paraId="645EFBAF" w14:textId="6E6EDB42" w:rsidR="00282647" w:rsidRDefault="009439F8" w:rsidP="00944313">
            <w:r>
              <w:t>Heat injury patients and heat fatalities continue</w:t>
            </w:r>
          </w:p>
        </w:tc>
      </w:tr>
      <w:tr w:rsidR="00CA3D81" w14:paraId="1EC27B6F" w14:textId="77777777" w:rsidTr="00C62ED7">
        <w:tc>
          <w:tcPr>
            <w:tcW w:w="1918" w:type="pct"/>
          </w:tcPr>
          <w:p w14:paraId="07B717DF" w14:textId="1DBCC7CB" w:rsidR="00CA3D81" w:rsidRDefault="00CA3D81" w:rsidP="00944313">
            <w:r>
              <w:t>Time Jump</w:t>
            </w:r>
          </w:p>
          <w:p w14:paraId="25CC3ABC" w14:textId="6F8D62E5" w:rsidR="003B2AEC" w:rsidRDefault="003B2AEC" w:rsidP="00944313">
            <w:r>
              <w:t xml:space="preserve">(Module </w:t>
            </w:r>
            <w:r w:rsidR="00C201E0">
              <w:t>3</w:t>
            </w:r>
            <w:r>
              <w:t>)</w:t>
            </w:r>
          </w:p>
        </w:tc>
        <w:tc>
          <w:tcPr>
            <w:tcW w:w="3082" w:type="pct"/>
          </w:tcPr>
          <w:p w14:paraId="49D22AD8" w14:textId="4AD0D13A" w:rsidR="00CA3D81" w:rsidRDefault="009A0288" w:rsidP="00944313">
            <w:r>
              <w:t>2</w:t>
            </w:r>
            <w:r w:rsidR="001C3483">
              <w:t xml:space="preserve">0 days after </w:t>
            </w:r>
            <w:r w:rsidR="00C47CF2">
              <w:t xml:space="preserve">onset of </w:t>
            </w:r>
            <w:r w:rsidR="00400EAB">
              <w:t>heat &amp; cyber events</w:t>
            </w:r>
          </w:p>
        </w:tc>
      </w:tr>
    </w:tbl>
    <w:p w14:paraId="7441153A" w14:textId="77777777" w:rsidR="00944313" w:rsidRDefault="00944313" w:rsidP="00944313"/>
    <w:p w14:paraId="1B9BC41B" w14:textId="77777777" w:rsidR="00526211" w:rsidRDefault="00526211">
      <w:pPr>
        <w:spacing w:after="160" w:line="259" w:lineRule="auto"/>
        <w:sectPr w:rsidR="00526211" w:rsidSect="00697316">
          <w:footerReference w:type="default" r:id="rId23"/>
          <w:pgSz w:w="12240" w:h="15840" w:code="1"/>
          <w:pgMar w:top="1440" w:right="1440" w:bottom="1440" w:left="1440" w:header="432" w:footer="720" w:gutter="0"/>
          <w:cols w:space="720"/>
          <w:docGrid w:linePitch="360"/>
        </w:sectPr>
      </w:pPr>
    </w:p>
    <w:p w14:paraId="5FB6BDB4" w14:textId="7B8B46CC" w:rsidR="0027555E" w:rsidRDefault="0027555E" w:rsidP="00FC60C5">
      <w:pPr>
        <w:pStyle w:val="Heading1"/>
        <w:spacing w:line="276" w:lineRule="auto"/>
      </w:pPr>
      <w:bookmarkStart w:id="33" w:name="_Toc161840338"/>
      <w:r>
        <w:lastRenderedPageBreak/>
        <w:t xml:space="preserve">Appendix </w:t>
      </w:r>
      <w:r w:rsidR="00942A87">
        <w:t>B</w:t>
      </w:r>
      <w:r>
        <w:t>: Acronyms</w:t>
      </w:r>
      <w:bookmarkEnd w:id="33"/>
    </w:p>
    <w:tbl>
      <w:tblPr>
        <w:tblStyle w:val="ReportDefaultTable"/>
        <w:tblW w:w="0" w:type="auto"/>
        <w:tblLook w:val="04A0" w:firstRow="1" w:lastRow="0" w:firstColumn="1" w:lastColumn="0" w:noHBand="0" w:noVBand="1"/>
        <w:tblCaption w:val="Acronym Table"/>
        <w:tblDescription w:val="Two column table with acronyms on the left and related definitions on the right."/>
      </w:tblPr>
      <w:tblGrid>
        <w:gridCol w:w="1970"/>
        <w:gridCol w:w="7390"/>
      </w:tblGrid>
      <w:tr w:rsidR="0027555E" w:rsidRPr="00A350E2" w14:paraId="1FFF7B69" w14:textId="77777777" w:rsidTr="004D7A81">
        <w:trPr>
          <w:cnfStyle w:val="100000000000" w:firstRow="1" w:lastRow="0" w:firstColumn="0" w:lastColumn="0" w:oddVBand="0" w:evenVBand="0" w:oddHBand="0" w:evenHBand="0" w:firstRowFirstColumn="0" w:firstRowLastColumn="0" w:lastRowFirstColumn="0" w:lastRowLastColumn="0"/>
        </w:trPr>
        <w:tc>
          <w:tcPr>
            <w:tcW w:w="1970" w:type="dxa"/>
            <w:shd w:val="clear" w:color="auto" w:fill="002D60"/>
          </w:tcPr>
          <w:p w14:paraId="777D9719" w14:textId="77777777" w:rsidR="0027555E" w:rsidRPr="00A350E2" w:rsidRDefault="0027555E" w:rsidP="00FC60C5">
            <w:pPr>
              <w:rPr>
                <w:rStyle w:val="TableColumnHeadings"/>
              </w:rPr>
            </w:pPr>
            <w:r w:rsidRPr="00A350E2">
              <w:rPr>
                <w:rStyle w:val="TableColumnHeadings"/>
              </w:rPr>
              <w:t>Acronym</w:t>
            </w:r>
          </w:p>
        </w:tc>
        <w:tc>
          <w:tcPr>
            <w:tcW w:w="7390" w:type="dxa"/>
            <w:shd w:val="clear" w:color="auto" w:fill="002D60"/>
          </w:tcPr>
          <w:p w14:paraId="281A9CD6" w14:textId="123182BA" w:rsidR="0027555E" w:rsidRPr="00A350E2" w:rsidRDefault="0027555E" w:rsidP="00FC60C5">
            <w:pPr>
              <w:rPr>
                <w:rStyle w:val="TableColumnHeadings"/>
              </w:rPr>
            </w:pPr>
            <w:r w:rsidRPr="00A350E2">
              <w:rPr>
                <w:rStyle w:val="TableColumnHeadings"/>
              </w:rPr>
              <w:t>Definition</w:t>
            </w:r>
          </w:p>
        </w:tc>
      </w:tr>
      <w:tr w:rsidR="00670698" w:rsidRPr="004D7A81" w14:paraId="4D2D0E69" w14:textId="77777777" w:rsidTr="00E51B71">
        <w:tc>
          <w:tcPr>
            <w:tcW w:w="1970" w:type="dxa"/>
          </w:tcPr>
          <w:p w14:paraId="0F45C864" w14:textId="3FC87AF3" w:rsidR="00670698" w:rsidRDefault="00670698" w:rsidP="00670698">
            <w:pPr>
              <w:pStyle w:val="TableText"/>
            </w:pPr>
            <w:r>
              <w:t>BYOD</w:t>
            </w:r>
          </w:p>
        </w:tc>
        <w:tc>
          <w:tcPr>
            <w:tcW w:w="7390" w:type="dxa"/>
          </w:tcPr>
          <w:p w14:paraId="032568AB" w14:textId="09219CF0" w:rsidR="00670698" w:rsidRDefault="00670698" w:rsidP="00670698">
            <w:pPr>
              <w:pStyle w:val="TableText"/>
            </w:pPr>
            <w:r>
              <w:t>Bring Your Own Device</w:t>
            </w:r>
          </w:p>
        </w:tc>
      </w:tr>
      <w:tr w:rsidR="00670698" w:rsidRPr="004D7A81" w14:paraId="2A7BEF0C" w14:textId="77777777" w:rsidTr="00E51B71">
        <w:tc>
          <w:tcPr>
            <w:tcW w:w="1970" w:type="dxa"/>
          </w:tcPr>
          <w:p w14:paraId="236B0323" w14:textId="591AD581" w:rsidR="00670698" w:rsidRPr="00313541" w:rsidRDefault="00670698" w:rsidP="00670698">
            <w:pPr>
              <w:pStyle w:val="TableText"/>
            </w:pPr>
            <w:r>
              <w:t>CIRP</w:t>
            </w:r>
          </w:p>
        </w:tc>
        <w:tc>
          <w:tcPr>
            <w:tcW w:w="7390" w:type="dxa"/>
          </w:tcPr>
          <w:p w14:paraId="5B641B66" w14:textId="53A614B1" w:rsidR="00670698" w:rsidRPr="00313541" w:rsidRDefault="00670698" w:rsidP="00670698">
            <w:pPr>
              <w:pStyle w:val="TableText"/>
            </w:pPr>
            <w:r>
              <w:t>Cyber Incident Response Plan</w:t>
            </w:r>
          </w:p>
        </w:tc>
      </w:tr>
      <w:tr w:rsidR="00670698" w:rsidRPr="004D7A81" w14:paraId="2CE0ABB9" w14:textId="77777777" w:rsidTr="00E51B71">
        <w:tc>
          <w:tcPr>
            <w:tcW w:w="1970" w:type="dxa"/>
          </w:tcPr>
          <w:p w14:paraId="0EDFAF9A" w14:textId="01E42D44" w:rsidR="00670698" w:rsidRPr="004D7A81" w:rsidRDefault="00670698" w:rsidP="00670698">
            <w:pPr>
              <w:pStyle w:val="TableText"/>
            </w:pPr>
            <w:r>
              <w:t>CISA</w:t>
            </w:r>
          </w:p>
        </w:tc>
        <w:tc>
          <w:tcPr>
            <w:tcW w:w="7390" w:type="dxa"/>
          </w:tcPr>
          <w:p w14:paraId="36607120" w14:textId="764D0C6F" w:rsidR="00670698" w:rsidRPr="004D7A81" w:rsidRDefault="00670698" w:rsidP="00670698">
            <w:pPr>
              <w:pStyle w:val="TableText"/>
            </w:pPr>
            <w:r>
              <w:t>Cybersecurity and Infrastructure Security Agency</w:t>
            </w:r>
          </w:p>
        </w:tc>
      </w:tr>
      <w:tr w:rsidR="00670698" w:rsidRPr="00E421C8" w14:paraId="76DCF6FE" w14:textId="77777777" w:rsidTr="00E51B71">
        <w:tc>
          <w:tcPr>
            <w:tcW w:w="1970" w:type="dxa"/>
          </w:tcPr>
          <w:p w14:paraId="0DADD1A2" w14:textId="011D3C98" w:rsidR="00670698" w:rsidRPr="00E421C8" w:rsidRDefault="00670698" w:rsidP="00670698">
            <w:pPr>
              <w:pStyle w:val="TableText"/>
            </w:pPr>
            <w:r>
              <w:t>CPG</w:t>
            </w:r>
          </w:p>
        </w:tc>
        <w:tc>
          <w:tcPr>
            <w:tcW w:w="7390" w:type="dxa"/>
          </w:tcPr>
          <w:p w14:paraId="604FF7A9" w14:textId="5B06B719" w:rsidR="00670698" w:rsidRPr="00E421C8" w:rsidRDefault="00670698" w:rsidP="00670698">
            <w:pPr>
              <w:pStyle w:val="TableText"/>
            </w:pPr>
            <w:r>
              <w:t xml:space="preserve">Cybersecurity Performance Goals </w:t>
            </w:r>
          </w:p>
        </w:tc>
      </w:tr>
      <w:tr w:rsidR="001D5A95" w:rsidRPr="00E421C8" w14:paraId="22343B8F" w14:textId="77777777" w:rsidTr="00E51B71">
        <w:tc>
          <w:tcPr>
            <w:tcW w:w="1970" w:type="dxa"/>
          </w:tcPr>
          <w:p w14:paraId="0CD0CCF0" w14:textId="58393BB9" w:rsidR="001D5A95" w:rsidRPr="00E421C8" w:rsidRDefault="001D5A95" w:rsidP="00670698">
            <w:pPr>
              <w:pStyle w:val="TableText"/>
            </w:pPr>
            <w:r>
              <w:t>CSF</w:t>
            </w:r>
          </w:p>
        </w:tc>
        <w:tc>
          <w:tcPr>
            <w:tcW w:w="7390" w:type="dxa"/>
          </w:tcPr>
          <w:p w14:paraId="4152D7F9" w14:textId="0BEDF0C5" w:rsidR="001D5A95" w:rsidRPr="00E421C8" w:rsidRDefault="001D5A95" w:rsidP="00670698">
            <w:pPr>
              <w:pStyle w:val="TableText"/>
            </w:pPr>
            <w:r>
              <w:t>Cybersecurity Framework</w:t>
            </w:r>
          </w:p>
        </w:tc>
      </w:tr>
      <w:tr w:rsidR="00670698" w:rsidRPr="00E421C8" w14:paraId="3AA5DA3C" w14:textId="77777777" w:rsidTr="00E51B71">
        <w:tc>
          <w:tcPr>
            <w:tcW w:w="1970" w:type="dxa"/>
          </w:tcPr>
          <w:p w14:paraId="0D95BC40" w14:textId="7033AF1A" w:rsidR="00670698" w:rsidRPr="00E421C8" w:rsidRDefault="00670698" w:rsidP="00670698">
            <w:pPr>
              <w:pStyle w:val="TableText"/>
            </w:pPr>
            <w:r w:rsidRPr="00E421C8">
              <w:t>DHS</w:t>
            </w:r>
          </w:p>
        </w:tc>
        <w:tc>
          <w:tcPr>
            <w:tcW w:w="7390" w:type="dxa"/>
          </w:tcPr>
          <w:p w14:paraId="4463905B" w14:textId="5EDAF06F" w:rsidR="00670698" w:rsidRPr="00E421C8" w:rsidRDefault="00670698" w:rsidP="00670698">
            <w:pPr>
              <w:pStyle w:val="TableText"/>
            </w:pPr>
            <w:r w:rsidRPr="00E421C8">
              <w:t>U.S. Department of Homeland Security</w:t>
            </w:r>
          </w:p>
        </w:tc>
      </w:tr>
      <w:tr w:rsidR="00670698" w:rsidRPr="00E421C8" w14:paraId="6C6D6625" w14:textId="77777777" w:rsidTr="00E51B71">
        <w:tc>
          <w:tcPr>
            <w:tcW w:w="1970" w:type="dxa"/>
          </w:tcPr>
          <w:p w14:paraId="72B6E026" w14:textId="3F4B80E3" w:rsidR="00670698" w:rsidRPr="00E421C8" w:rsidRDefault="00670698" w:rsidP="00670698">
            <w:pPr>
              <w:pStyle w:val="TableText"/>
            </w:pPr>
            <w:r w:rsidRPr="00E421C8">
              <w:t>FBI</w:t>
            </w:r>
          </w:p>
        </w:tc>
        <w:tc>
          <w:tcPr>
            <w:tcW w:w="7390" w:type="dxa"/>
          </w:tcPr>
          <w:p w14:paraId="6CC2135A" w14:textId="058373B0" w:rsidR="00670698" w:rsidRPr="00E421C8" w:rsidRDefault="00670698" w:rsidP="00A218CA">
            <w:pPr>
              <w:pStyle w:val="TableText"/>
              <w:spacing w:after="100"/>
            </w:pPr>
            <w:r w:rsidRPr="00E421C8">
              <w:t>Federal Bureau of Investigation</w:t>
            </w:r>
          </w:p>
        </w:tc>
      </w:tr>
      <w:tr w:rsidR="00E93A17" w:rsidRPr="00E421C8" w14:paraId="0FCE9CA0" w14:textId="77777777" w:rsidTr="00E51B71">
        <w:tc>
          <w:tcPr>
            <w:tcW w:w="1970" w:type="dxa"/>
          </w:tcPr>
          <w:p w14:paraId="2EA84997" w14:textId="4EEB31B5" w:rsidR="00E93A17" w:rsidRPr="00E421C8" w:rsidRDefault="004B380C" w:rsidP="00670698">
            <w:pPr>
              <w:pStyle w:val="TableText"/>
            </w:pPr>
            <w:r>
              <w:t>HTTP</w:t>
            </w:r>
          </w:p>
        </w:tc>
        <w:tc>
          <w:tcPr>
            <w:tcW w:w="7390" w:type="dxa"/>
          </w:tcPr>
          <w:p w14:paraId="091BEFE3" w14:textId="7FBC0A4F" w:rsidR="00E93A17" w:rsidRPr="00E421C8" w:rsidRDefault="001F4A24" w:rsidP="00670698">
            <w:pPr>
              <w:pStyle w:val="TableText"/>
            </w:pPr>
            <w:r>
              <w:t xml:space="preserve">Hyper Text Transfer </w:t>
            </w:r>
            <w:r w:rsidR="000F4CC7">
              <w:t xml:space="preserve">Protocol </w:t>
            </w:r>
          </w:p>
        </w:tc>
      </w:tr>
      <w:tr w:rsidR="00670698" w:rsidRPr="00E421C8" w14:paraId="5A288EEF" w14:textId="77777777" w:rsidTr="00E51B71">
        <w:tc>
          <w:tcPr>
            <w:tcW w:w="1970" w:type="dxa"/>
          </w:tcPr>
          <w:p w14:paraId="3BF47C6C" w14:textId="4E9C5370" w:rsidR="00670698" w:rsidRPr="00E421C8" w:rsidRDefault="00670698" w:rsidP="00670698">
            <w:pPr>
              <w:pStyle w:val="TableText"/>
            </w:pPr>
            <w:r w:rsidRPr="00E421C8">
              <w:t>HR</w:t>
            </w:r>
          </w:p>
        </w:tc>
        <w:tc>
          <w:tcPr>
            <w:tcW w:w="7390" w:type="dxa"/>
          </w:tcPr>
          <w:p w14:paraId="2D561320" w14:textId="1EF9DC5D" w:rsidR="00670698" w:rsidRPr="00E421C8" w:rsidRDefault="00670698" w:rsidP="00670698">
            <w:pPr>
              <w:pStyle w:val="TableText"/>
            </w:pPr>
            <w:r w:rsidRPr="00E421C8">
              <w:t>Human Resources</w:t>
            </w:r>
          </w:p>
        </w:tc>
      </w:tr>
      <w:tr w:rsidR="002261CA" w:rsidRPr="00E421C8" w14:paraId="6FDC1AD8" w14:textId="77777777" w:rsidTr="00E51B71">
        <w:tc>
          <w:tcPr>
            <w:tcW w:w="1970" w:type="dxa"/>
          </w:tcPr>
          <w:p w14:paraId="26AF4EA1" w14:textId="6E5076F9" w:rsidR="002261CA" w:rsidRPr="00E421C8" w:rsidRDefault="002261CA" w:rsidP="00670698">
            <w:pPr>
              <w:pStyle w:val="TableText"/>
            </w:pPr>
            <w:r>
              <w:t>IP</w:t>
            </w:r>
          </w:p>
        </w:tc>
        <w:tc>
          <w:tcPr>
            <w:tcW w:w="7390" w:type="dxa"/>
          </w:tcPr>
          <w:p w14:paraId="2E683C3F" w14:textId="35426D7B" w:rsidR="002261CA" w:rsidRPr="00E421C8" w:rsidRDefault="005055B7" w:rsidP="00670698">
            <w:pPr>
              <w:pStyle w:val="TableText"/>
            </w:pPr>
            <w:r>
              <w:t>Internet Protocol</w:t>
            </w:r>
          </w:p>
        </w:tc>
      </w:tr>
      <w:tr w:rsidR="00670698" w:rsidRPr="00E421C8" w14:paraId="4402785D" w14:textId="77777777" w:rsidTr="00E51B71">
        <w:tc>
          <w:tcPr>
            <w:tcW w:w="1970" w:type="dxa"/>
          </w:tcPr>
          <w:p w14:paraId="3CB5F3FB" w14:textId="32495A29" w:rsidR="00670698" w:rsidRPr="00E421C8" w:rsidRDefault="00670698" w:rsidP="00670698">
            <w:pPr>
              <w:pStyle w:val="TableText"/>
            </w:pPr>
            <w:r w:rsidRPr="00E421C8">
              <w:t>IT</w:t>
            </w:r>
          </w:p>
        </w:tc>
        <w:tc>
          <w:tcPr>
            <w:tcW w:w="7390" w:type="dxa"/>
          </w:tcPr>
          <w:p w14:paraId="2B5DAEAA" w14:textId="309B0941" w:rsidR="00670698" w:rsidRPr="00E421C8" w:rsidRDefault="00670698" w:rsidP="00670698">
            <w:pPr>
              <w:pStyle w:val="TableText"/>
            </w:pPr>
            <w:r w:rsidRPr="00E421C8">
              <w:t>Information Technology</w:t>
            </w:r>
          </w:p>
        </w:tc>
      </w:tr>
      <w:tr w:rsidR="00BD6406" w:rsidRPr="00E421C8" w14:paraId="1CE9536F" w14:textId="77777777" w:rsidTr="00E51B71">
        <w:tc>
          <w:tcPr>
            <w:tcW w:w="1970" w:type="dxa"/>
          </w:tcPr>
          <w:p w14:paraId="3B72E0A3" w14:textId="53F99948" w:rsidR="00BD6406" w:rsidRPr="00E421C8" w:rsidRDefault="00BD6406" w:rsidP="00670698">
            <w:pPr>
              <w:pStyle w:val="TableText"/>
            </w:pPr>
            <w:r>
              <w:t>NCEP</w:t>
            </w:r>
          </w:p>
        </w:tc>
        <w:tc>
          <w:tcPr>
            <w:tcW w:w="7390" w:type="dxa"/>
          </w:tcPr>
          <w:p w14:paraId="4120A867" w14:textId="5A40549D" w:rsidR="00BD6406" w:rsidRPr="00E421C8" w:rsidRDefault="00BD6406" w:rsidP="00670698">
            <w:pPr>
              <w:pStyle w:val="TableText"/>
            </w:pPr>
            <w:r>
              <w:t>National Cyber Exercise Program</w:t>
            </w:r>
          </w:p>
        </w:tc>
      </w:tr>
      <w:tr w:rsidR="00670698" w:rsidRPr="00E421C8" w14:paraId="713CF732" w14:textId="77777777" w:rsidTr="00E51B71">
        <w:tc>
          <w:tcPr>
            <w:tcW w:w="1970" w:type="dxa"/>
          </w:tcPr>
          <w:p w14:paraId="5CFDF97D" w14:textId="073822BD" w:rsidR="00670698" w:rsidRPr="00E421C8" w:rsidRDefault="00670698" w:rsidP="00670698">
            <w:pPr>
              <w:pStyle w:val="TableText"/>
            </w:pPr>
            <w:r w:rsidRPr="00E421C8">
              <w:t>NIST</w:t>
            </w:r>
          </w:p>
        </w:tc>
        <w:tc>
          <w:tcPr>
            <w:tcW w:w="7390" w:type="dxa"/>
          </w:tcPr>
          <w:p w14:paraId="16590C63" w14:textId="20841DB0" w:rsidR="00670698" w:rsidRPr="00E421C8" w:rsidRDefault="00670698" w:rsidP="00670698">
            <w:pPr>
              <w:pStyle w:val="TableText"/>
            </w:pPr>
            <w:r w:rsidRPr="00E421C8">
              <w:t>National Institute of Standards and Technology</w:t>
            </w:r>
          </w:p>
        </w:tc>
      </w:tr>
      <w:tr w:rsidR="00670698" w:rsidRPr="00E421C8" w14:paraId="156A1EBD" w14:textId="77777777" w:rsidTr="00E51B71">
        <w:tc>
          <w:tcPr>
            <w:tcW w:w="1970" w:type="dxa"/>
          </w:tcPr>
          <w:p w14:paraId="4AE43312" w14:textId="0F995919" w:rsidR="00670698" w:rsidRPr="00E421C8" w:rsidRDefault="00670698" w:rsidP="00670698">
            <w:pPr>
              <w:pStyle w:val="TableText"/>
            </w:pPr>
            <w:r w:rsidRPr="00E421C8">
              <w:t>PII</w:t>
            </w:r>
          </w:p>
        </w:tc>
        <w:tc>
          <w:tcPr>
            <w:tcW w:w="7390" w:type="dxa"/>
          </w:tcPr>
          <w:p w14:paraId="2F8827C3" w14:textId="0773BB36" w:rsidR="00670698" w:rsidRPr="00E421C8" w:rsidRDefault="00670698" w:rsidP="00670698">
            <w:pPr>
              <w:pStyle w:val="TableText"/>
            </w:pPr>
            <w:r w:rsidRPr="00E421C8">
              <w:t>Personally Identifiable Information</w:t>
            </w:r>
          </w:p>
        </w:tc>
      </w:tr>
      <w:tr w:rsidR="00670698" w:rsidRPr="004D7A81" w14:paraId="1CC62EDE" w14:textId="77777777" w:rsidTr="00E51B71">
        <w:tc>
          <w:tcPr>
            <w:tcW w:w="1970" w:type="dxa"/>
          </w:tcPr>
          <w:p w14:paraId="2FACEE74" w14:textId="747A4D25" w:rsidR="00670698" w:rsidRPr="004D7A81" w:rsidRDefault="00670698" w:rsidP="00670698">
            <w:pPr>
              <w:pStyle w:val="TableText"/>
            </w:pPr>
            <w:r>
              <w:t>TLP</w:t>
            </w:r>
          </w:p>
        </w:tc>
        <w:tc>
          <w:tcPr>
            <w:tcW w:w="7390" w:type="dxa"/>
          </w:tcPr>
          <w:p w14:paraId="1844A6F8" w14:textId="2A9BADD2" w:rsidR="00670698" w:rsidRPr="004D7A81" w:rsidRDefault="00670698" w:rsidP="00670698">
            <w:pPr>
              <w:pStyle w:val="TableText"/>
            </w:pPr>
            <w:r>
              <w:t>Traffic Light Protocol</w:t>
            </w:r>
          </w:p>
        </w:tc>
      </w:tr>
      <w:tr w:rsidR="00BD1F4A" w:rsidRPr="004D7A81" w14:paraId="4CFCDE71" w14:textId="77777777" w:rsidTr="00E51B71">
        <w:tc>
          <w:tcPr>
            <w:tcW w:w="1970" w:type="dxa"/>
          </w:tcPr>
          <w:p w14:paraId="4C885402" w14:textId="54010886" w:rsidR="00BD1F4A" w:rsidRDefault="00D868C7" w:rsidP="00670698">
            <w:pPr>
              <w:pStyle w:val="TableText"/>
            </w:pPr>
            <w:r>
              <w:t>VoIP</w:t>
            </w:r>
          </w:p>
        </w:tc>
        <w:tc>
          <w:tcPr>
            <w:tcW w:w="7390" w:type="dxa"/>
          </w:tcPr>
          <w:p w14:paraId="250BB3C9" w14:textId="4969DC1C" w:rsidR="00BD1F4A" w:rsidRDefault="001859B5" w:rsidP="00670698">
            <w:pPr>
              <w:pStyle w:val="TableText"/>
            </w:pPr>
            <w:r>
              <w:t>Voice over Internet Protocol</w:t>
            </w:r>
          </w:p>
        </w:tc>
      </w:tr>
      <w:tr w:rsidR="00670698" w:rsidRPr="004D7A81" w14:paraId="3EBB0CF6" w14:textId="77777777" w:rsidTr="00E51B71">
        <w:tc>
          <w:tcPr>
            <w:tcW w:w="1970" w:type="dxa"/>
          </w:tcPr>
          <w:p w14:paraId="5641E9BA" w14:textId="113DF976" w:rsidR="00670698" w:rsidRDefault="00670698" w:rsidP="00670698">
            <w:pPr>
              <w:pStyle w:val="TableText"/>
            </w:pPr>
            <w:r>
              <w:t>ZTA</w:t>
            </w:r>
          </w:p>
        </w:tc>
        <w:tc>
          <w:tcPr>
            <w:tcW w:w="7390" w:type="dxa"/>
          </w:tcPr>
          <w:p w14:paraId="39B06262" w14:textId="0944D36B" w:rsidR="00670698" w:rsidRDefault="00670698" w:rsidP="00670698">
            <w:pPr>
              <w:pStyle w:val="TableText"/>
            </w:pPr>
            <w:r>
              <w:t xml:space="preserve">Zero Trust Architecture </w:t>
            </w:r>
          </w:p>
        </w:tc>
      </w:tr>
    </w:tbl>
    <w:p w14:paraId="663B57B3" w14:textId="77777777" w:rsidR="00B515CD" w:rsidRDefault="00B515CD" w:rsidP="00FC60C5"/>
    <w:p w14:paraId="176934F7" w14:textId="77777777" w:rsidR="0027555E" w:rsidRDefault="0027555E" w:rsidP="00FC60C5">
      <w:pPr>
        <w:sectPr w:rsidR="0027555E" w:rsidSect="00697316">
          <w:footerReference w:type="default" r:id="rId24"/>
          <w:pgSz w:w="12240" w:h="15840" w:code="1"/>
          <w:pgMar w:top="1440" w:right="1440" w:bottom="1440" w:left="1440" w:header="432" w:footer="720" w:gutter="0"/>
          <w:cols w:space="720"/>
          <w:docGrid w:linePitch="360"/>
        </w:sectPr>
      </w:pPr>
    </w:p>
    <w:p w14:paraId="3A21B6A1" w14:textId="738196BE" w:rsidR="0027555E" w:rsidRDefault="0027555E" w:rsidP="00FC60C5">
      <w:pPr>
        <w:pStyle w:val="Heading1"/>
        <w:spacing w:line="276" w:lineRule="auto"/>
      </w:pPr>
      <w:bookmarkStart w:id="34" w:name="_Toc161840339"/>
      <w:r>
        <w:lastRenderedPageBreak/>
        <w:t xml:space="preserve">Appendix </w:t>
      </w:r>
      <w:r w:rsidR="00942A87">
        <w:t>C</w:t>
      </w:r>
      <w:r>
        <w:t xml:space="preserve">: </w:t>
      </w:r>
      <w:r w:rsidR="00A02BD6">
        <w:t>Case Studies</w:t>
      </w:r>
      <w:bookmarkEnd w:id="34"/>
    </w:p>
    <w:p w14:paraId="501092A1" w14:textId="2A1E1E09" w:rsidR="00BC3B3F" w:rsidRDefault="00BC3B3F" w:rsidP="00BC3B3F">
      <w:pPr>
        <w:pStyle w:val="Heading2"/>
        <w:jc w:val="both"/>
      </w:pPr>
      <w:r>
        <w:t>Royal Ransomware Attack</w:t>
      </w:r>
    </w:p>
    <w:p w14:paraId="26D60886" w14:textId="7B8D1D59" w:rsidR="00BC3B3F" w:rsidRPr="003F3A55" w:rsidRDefault="00BC3B3F" w:rsidP="00BC3B3F">
      <w:r>
        <w:t xml:space="preserve">The Royal ransomware group launched a ransomware attack against </w:t>
      </w:r>
      <w:r w:rsidR="00C4091E">
        <w:t>a large</w:t>
      </w:r>
      <w:r>
        <w:t xml:space="preserve"> </w:t>
      </w:r>
      <w:r w:rsidR="00C4091E">
        <w:t>U.S.</w:t>
      </w:r>
      <w:r>
        <w:t xml:space="preserve"> city in May 2023. The computer systems used by the police, fire department, courts, and </w:t>
      </w:r>
      <w:r w:rsidR="00071469">
        <w:t xml:space="preserve">libraries </w:t>
      </w:r>
      <w:r>
        <w:t xml:space="preserve">were compromised. </w:t>
      </w:r>
      <w:r w:rsidR="00C4091E">
        <w:t>The</w:t>
      </w:r>
      <w:r>
        <w:t xml:space="preserve"> IT team immediately disconnected systems, services, and devices from the network to prevent </w:t>
      </w:r>
      <w:r w:rsidR="00560F05">
        <w:t xml:space="preserve">the </w:t>
      </w:r>
      <w:r>
        <w:t>spread of the ransomware.</w:t>
      </w:r>
      <w:r>
        <w:rPr>
          <w:rStyle w:val="FootnoteReference"/>
        </w:rPr>
        <w:footnoteReference w:id="2"/>
      </w:r>
      <w:r>
        <w:t xml:space="preserve"> The ransomware note sent to the city’s printers stated the group downloaded sensitive data from the city’s servers and promised to restore network access and keep the attack confidential if th</w:t>
      </w:r>
      <w:r w:rsidR="003C6D92">
        <w:t>ey</w:t>
      </w:r>
      <w:r>
        <w:t xml:space="preserve"> paid the ransom. The investigation showed the ransomware group accessed the servers for three weeks prior to the ransomware attack and downloaded the personal information of over 27,000 people. The city sent letters to current employees, retirees, and their relatives notifying them that their names, Social Security numbers, dates of birth, and medical records were exposed. The City Council approved over $8 million to cover hardware, software updates, and incident response.</w:t>
      </w:r>
      <w:r>
        <w:rPr>
          <w:rStyle w:val="FootnoteReference"/>
        </w:rPr>
        <w:footnoteReference w:id="3"/>
      </w:r>
      <w:r>
        <w:t xml:space="preserve"> </w:t>
      </w:r>
    </w:p>
    <w:p w14:paraId="7C11D4F1" w14:textId="77777777" w:rsidR="00BC3B3F" w:rsidRDefault="00BC3B3F" w:rsidP="00BC3B3F">
      <w:pPr>
        <w:pStyle w:val="Heading2"/>
        <w:jc w:val="both"/>
      </w:pPr>
      <w:r>
        <w:t xml:space="preserve">Ransomware Attack and Secondary Data Leak </w:t>
      </w:r>
    </w:p>
    <w:p w14:paraId="04A8855A" w14:textId="4E9D1AAE" w:rsidR="00BC3B3F" w:rsidRDefault="004F10EF" w:rsidP="00BC3B3F">
      <w:r>
        <w:t>A large U.S. city</w:t>
      </w:r>
      <w:r w:rsidR="00BC3B3F">
        <w:t xml:space="preserve"> declared a state of emergency in February 2023 after a ransomware attack resulted in network outages </w:t>
      </w:r>
      <w:r w:rsidR="00FD4B3D">
        <w:t>for</w:t>
      </w:r>
      <w:r w:rsidR="00BC3B3F">
        <w:t xml:space="preserve"> </w:t>
      </w:r>
      <w:r>
        <w:t>the city’s</w:t>
      </w:r>
      <w:r w:rsidR="00BC3B3F">
        <w:t xml:space="preserve"> systems. </w:t>
      </w:r>
      <w:r w:rsidR="005F4BD1">
        <w:t>The city</w:t>
      </w:r>
      <w:r w:rsidR="00BC3B3F">
        <w:t xml:space="preserve"> took </w:t>
      </w:r>
      <w:r w:rsidR="00394E9B">
        <w:t>its</w:t>
      </w:r>
      <w:r w:rsidR="00BC3B3F">
        <w:t xml:space="preserve"> network offline to prevent </w:t>
      </w:r>
      <w:r w:rsidR="00C909F6">
        <w:t xml:space="preserve">the </w:t>
      </w:r>
      <w:r w:rsidR="00BC3B3F">
        <w:t>spread of the ransomware</w:t>
      </w:r>
      <w:r w:rsidR="00B71CA3">
        <w:t>.</w:t>
      </w:r>
      <w:r w:rsidR="00BC3B3F">
        <w:t xml:space="preserve"> </w:t>
      </w:r>
      <w:r w:rsidR="00DF3D05">
        <w:t xml:space="preserve">Internal city government </w:t>
      </w:r>
      <w:r w:rsidR="0005592E">
        <w:t xml:space="preserve">impacts included internet </w:t>
      </w:r>
      <w:r w:rsidR="00B81F1B">
        <w:t xml:space="preserve">outages </w:t>
      </w:r>
      <w:r w:rsidR="0005592E">
        <w:t xml:space="preserve">at </w:t>
      </w:r>
      <w:r w:rsidR="00B81F1B">
        <w:t>City Hall</w:t>
      </w:r>
      <w:r w:rsidR="0005592E">
        <w:t xml:space="preserve"> and no access to payroll systems. </w:t>
      </w:r>
      <w:r w:rsidR="004331DA">
        <w:t>Constituent</w:t>
      </w:r>
      <w:r w:rsidR="0005592E">
        <w:t xml:space="preserve"> facing</w:t>
      </w:r>
      <w:r w:rsidR="0034138F">
        <w:t xml:space="preserve"> processes normally handled electronically reverted to</w:t>
      </w:r>
      <w:r w:rsidR="000176B2">
        <w:t xml:space="preserve"> </w:t>
      </w:r>
      <w:r w:rsidR="00F77379">
        <w:t>paper processes</w:t>
      </w:r>
      <w:r w:rsidR="00260875">
        <w:t>,</w:t>
      </w:r>
      <w:r w:rsidR="00F77379">
        <w:t xml:space="preserve"> slowing services such as filing police reports.</w:t>
      </w:r>
      <w:r w:rsidR="00260875">
        <w:t xml:space="preserve"> </w:t>
      </w:r>
      <w:r w:rsidR="00D2277D">
        <w:t>Most services were restored</w:t>
      </w:r>
      <w:r w:rsidR="001637FE">
        <w:t xml:space="preserve"> </w:t>
      </w:r>
      <w:r w:rsidR="00D2277D">
        <w:t>within days of the attack, however s</w:t>
      </w:r>
      <w:r w:rsidR="005F4BD1">
        <w:t>ome</w:t>
      </w:r>
      <w:r w:rsidR="00BC3B3F">
        <w:t xml:space="preserve"> services </w:t>
      </w:r>
      <w:r w:rsidR="005F4BD1">
        <w:t xml:space="preserve">such as </w:t>
      </w:r>
      <w:r w:rsidR="00724BFC">
        <w:t>city</w:t>
      </w:r>
      <w:r w:rsidR="005F4BD1">
        <w:t xml:space="preserve"> employee email and </w:t>
      </w:r>
      <w:r w:rsidR="006E20B1">
        <w:t>voicemail</w:t>
      </w:r>
      <w:r w:rsidR="00BC3B3F">
        <w:t xml:space="preserve"> </w:t>
      </w:r>
      <w:r w:rsidR="00D36C21">
        <w:t>remained</w:t>
      </w:r>
      <w:r w:rsidR="00B71CA3">
        <w:t xml:space="preserve"> unavailable </w:t>
      </w:r>
      <w:r w:rsidR="00BC3B3F">
        <w:t>for three months</w:t>
      </w:r>
      <w:r w:rsidR="00B71CA3">
        <w:t xml:space="preserve"> following the initial attack</w:t>
      </w:r>
      <w:r w:rsidR="00BC3B3F">
        <w:t xml:space="preserve">. Two months after the initial attack, the ransomware group </w:t>
      </w:r>
      <w:r w:rsidR="00F300A1">
        <w:t>that</w:t>
      </w:r>
      <w:r w:rsidR="00BC3B3F">
        <w:t xml:space="preserve"> claimed responsibility for the initial attack leaked additional PII and personal financial information of employees and residents on the Dark Web. The city never paid the ransom.</w:t>
      </w:r>
      <w:r w:rsidR="00BC3B3F">
        <w:rPr>
          <w:rStyle w:val="FootnoteReference"/>
        </w:rPr>
        <w:footnoteReference w:id="4"/>
      </w:r>
      <w:r w:rsidR="00BC3B3F">
        <w:t xml:space="preserve"> City employees filed a class-action lawsuit against the city after the second data leak, claiming the city did not adequately protect their information.</w:t>
      </w:r>
      <w:r w:rsidR="00BC3B3F">
        <w:rPr>
          <w:rStyle w:val="FootnoteReference"/>
        </w:rPr>
        <w:footnoteReference w:id="5"/>
      </w:r>
      <w:r w:rsidR="00BC3B3F">
        <w:t xml:space="preserve"> </w:t>
      </w:r>
    </w:p>
    <w:p w14:paraId="08BB08A7" w14:textId="3B40E1E6" w:rsidR="00145B1E" w:rsidRPr="00735286" w:rsidRDefault="00F11C11" w:rsidP="00735286">
      <w:pPr>
        <w:pStyle w:val="Heading2"/>
        <w:jc w:val="both"/>
      </w:pPr>
      <w:r>
        <w:t>Actors inside of</w:t>
      </w:r>
      <w:r w:rsidR="00183385">
        <w:t xml:space="preserve"> US</w:t>
      </w:r>
      <w:r>
        <w:t xml:space="preserve"> Critical Infrastructure</w:t>
      </w:r>
    </w:p>
    <w:tbl>
      <w:tblPr>
        <w:tblStyle w:val="TableGrid"/>
        <w:tblW w:w="5000" w:type="pct"/>
        <w:tblLook w:val="04A0" w:firstRow="1" w:lastRow="0" w:firstColumn="1" w:lastColumn="0" w:noHBand="0" w:noVBand="1"/>
      </w:tblPr>
      <w:tblGrid>
        <w:gridCol w:w="9350"/>
      </w:tblGrid>
      <w:tr w:rsidR="00145B1E" w14:paraId="732609F6" w14:textId="77777777" w:rsidTr="00735286">
        <w:tc>
          <w:tcPr>
            <w:tcW w:w="5000" w:type="pct"/>
          </w:tcPr>
          <w:p w14:paraId="7B7FDBF4" w14:textId="063375B4" w:rsidR="00145B1E" w:rsidRDefault="00735286" w:rsidP="00735286">
            <w:r w:rsidRPr="00735286">
              <w:t>Chinese hackers hit critical U.S. infrastructure, intelligence agencies warn</w:t>
            </w:r>
          </w:p>
        </w:tc>
      </w:tr>
      <w:tr w:rsidR="00145B1E" w14:paraId="16201D58" w14:textId="77777777" w:rsidTr="00735286">
        <w:tc>
          <w:tcPr>
            <w:tcW w:w="5000" w:type="pct"/>
          </w:tcPr>
          <w:p w14:paraId="14F1E510" w14:textId="17618D8A" w:rsidR="00735286" w:rsidRDefault="00735286" w:rsidP="00735286">
            <w:r w:rsidRPr="00735286">
              <w:t>https://www.axios.com/2023/05/25/chinese-hackers-critical-infrastructure-us-guam</w:t>
            </w:r>
          </w:p>
          <w:p w14:paraId="0647C620" w14:textId="3D233EC4" w:rsidR="00145B1E" w:rsidRPr="00145B1E" w:rsidRDefault="00145B1E" w:rsidP="00735286">
            <w:r w:rsidRPr="00145B1E">
              <w:t>A Chinese state-sponsored group has hacked into critical American infrastructure, including in the U.S. territory of Guam, Microsoft and the "Five Eyes" intelligence alliance warn.</w:t>
            </w:r>
          </w:p>
          <w:p w14:paraId="2F8EE774" w14:textId="25D8A80E" w:rsidR="00145B1E" w:rsidRPr="00145B1E" w:rsidRDefault="00145B1E" w:rsidP="00735286">
            <w:r w:rsidRPr="00145B1E">
              <w:lastRenderedPageBreak/>
              <w:t>Why it matters: Guam is home to three American military bases. The western Pacific island would play an important strategic role should the U.S. need to respond to any potential Chinese military attack on or blockade of Taiwan.</w:t>
            </w:r>
          </w:p>
          <w:p w14:paraId="18521EF7" w14:textId="77777777" w:rsidR="00145B1E" w:rsidRPr="00145B1E" w:rsidRDefault="00145B1E" w:rsidP="00735286">
            <w:r w:rsidRPr="00145B1E">
              <w:t>The likely aim of the operation is to "disrupt critical communications infrastructure between the United States and Asia region during future crises," per a blog post Wednesday by Microsoft, which detected the hacking.</w:t>
            </w:r>
          </w:p>
          <w:p w14:paraId="79F334A5" w14:textId="498123A2" w:rsidR="00145B1E" w:rsidRPr="00145B1E" w:rsidRDefault="00145B1E" w:rsidP="00735286">
            <w:r w:rsidRPr="00145B1E">
              <w:t>Driving the news: The U.S. Cybersecurity and Infrastructure Security Agency (CISA) issued a joint advisory with its "Five Eyes" partner agencies in the U.K., Canada, Australia and New Zealand warning that the "Volt Typhoon" hackers posed a threat to all five allied countries following a "recently discovered cluster of activity."</w:t>
            </w:r>
          </w:p>
          <w:p w14:paraId="023790D0" w14:textId="77777777" w:rsidR="00145B1E" w:rsidRPr="00145B1E" w:rsidRDefault="00145B1E" w:rsidP="00735286">
            <w:r w:rsidRPr="00145B1E">
              <w:t>Microsoft said in its blog post that the "state-sponsored actor based in China ... typically focuses on espionage and information gathering."</w:t>
            </w:r>
          </w:p>
          <w:p w14:paraId="28BB1A36" w14:textId="77777777" w:rsidR="00145B1E" w:rsidRPr="00145B1E" w:rsidRDefault="00145B1E" w:rsidP="00735286">
            <w:r w:rsidRPr="00145B1E">
              <w:t>Detecting "and mitigating this attack could be challenging," Microsoft said.</w:t>
            </w:r>
          </w:p>
          <w:p w14:paraId="0C85F721" w14:textId="164ECF4F" w:rsidR="00145B1E" w:rsidRPr="00145B1E" w:rsidRDefault="00145B1E" w:rsidP="00735286">
            <w:r w:rsidRPr="00145B1E">
              <w:t>State of play: "Volt Typhoon has been active since mid-2021 and has targeted critical infrastructure organizations in Guam and elsewhere in the United States," per Microsoft.</w:t>
            </w:r>
          </w:p>
          <w:p w14:paraId="0A6656BA" w14:textId="77777777" w:rsidR="00145B1E" w:rsidRPr="00145B1E" w:rsidRDefault="00145B1E" w:rsidP="00735286">
            <w:r w:rsidRPr="00145B1E">
              <w:t>"In this campaign, the affected organizations span the communications, manufacturing, utility, transportation, construction, maritime, government, information technology, and education sectors. Observed behavior suggests that the threat actor intends to perform espionage and maintain access without being detected for as long as possible."</w:t>
            </w:r>
          </w:p>
          <w:p w14:paraId="1319D7B8" w14:textId="77777777" w:rsidR="00145B1E" w:rsidRPr="00145B1E" w:rsidRDefault="00145B1E" w:rsidP="00735286">
            <w:r w:rsidRPr="00145B1E">
              <w:t>The Australian Signals Directorate’s Australian Cyber Security Centre noted that a key strategy of Volt Typhoon, known as "living off the land," used "built-in network administration tools to perform their objectives," allowing the group "to evade detection by blending in with normal Windows system and network activities."</w:t>
            </w:r>
          </w:p>
          <w:p w14:paraId="6EDE5B90" w14:textId="6D1C8384" w:rsidR="00145B1E" w:rsidRPr="00145B1E" w:rsidRDefault="00145B1E" w:rsidP="00735286">
            <w:r w:rsidRPr="00145B1E">
              <w:t>The big picture: The Chinese Communist Party has been linked to previous hack attacks targeting the U.S. government, businesses and American infrastructure, but it has always denied being involved in such cyber espionage.</w:t>
            </w:r>
          </w:p>
          <w:p w14:paraId="155918FB" w14:textId="636B92E1" w:rsidR="00145B1E" w:rsidRDefault="00145B1E" w:rsidP="00735286">
            <w:r w:rsidRPr="00145B1E">
              <w:t>What they're saying: "Today’s advisory highlights China's continued use of sophisticated means to target our nation's critical infrastructure, and it gives network defenders important insights into how to detect and mitigate this malicious activity," CISA director Jen Easterly said in a statement.</w:t>
            </w:r>
          </w:p>
        </w:tc>
      </w:tr>
    </w:tbl>
    <w:p w14:paraId="6F20D1DE" w14:textId="77777777" w:rsidR="00F11C11" w:rsidRDefault="00F11C11" w:rsidP="00BC3B3F"/>
    <w:tbl>
      <w:tblPr>
        <w:tblStyle w:val="TableGrid"/>
        <w:tblW w:w="0" w:type="auto"/>
        <w:tblLook w:val="04A0" w:firstRow="1" w:lastRow="0" w:firstColumn="1" w:lastColumn="0" w:noHBand="0" w:noVBand="1"/>
      </w:tblPr>
      <w:tblGrid>
        <w:gridCol w:w="9350"/>
      </w:tblGrid>
      <w:tr w:rsidR="00031206" w14:paraId="08F67BD9" w14:textId="77777777" w:rsidTr="00031206">
        <w:tc>
          <w:tcPr>
            <w:tcW w:w="9360" w:type="dxa"/>
          </w:tcPr>
          <w:p w14:paraId="4851E622" w14:textId="2022E1DC" w:rsidR="00031206" w:rsidRPr="00A72F45" w:rsidRDefault="00A72F45" w:rsidP="00A72F45">
            <w:pPr>
              <w:rPr>
                <w:rFonts w:cs="Times New Roman"/>
              </w:rPr>
            </w:pPr>
            <w:r>
              <w:t xml:space="preserve">Cyber Attacks and Typhoon Mawar prompt Guam Cyber Conference - </w:t>
            </w:r>
            <w:r w:rsidRPr="00A72F45">
              <w:t>https://www.dvidshub.net/news/449832/cyber-attacks-and-typhoon-mawar-prompt-guam-cyber-conference</w:t>
            </w:r>
          </w:p>
        </w:tc>
      </w:tr>
      <w:tr w:rsidR="00031206" w14:paraId="799E62AF" w14:textId="77777777" w:rsidTr="00031206">
        <w:tc>
          <w:tcPr>
            <w:tcW w:w="9360" w:type="dxa"/>
          </w:tcPr>
          <w:p w14:paraId="19E44914" w14:textId="77777777" w:rsidR="00A72F45" w:rsidRDefault="00A72F45" w:rsidP="00A72F45">
            <w:pPr>
              <w:rPr>
                <w:rFonts w:cs="Times New Roman"/>
                <w:sz w:val="21"/>
                <w:szCs w:val="21"/>
              </w:rPr>
            </w:pPr>
            <w:r>
              <w:rPr>
                <w:sz w:val="21"/>
                <w:szCs w:val="21"/>
              </w:rPr>
              <w:t>GUAM</w:t>
            </w:r>
          </w:p>
          <w:p w14:paraId="65D44FA4" w14:textId="77777777" w:rsidR="00A72F45" w:rsidRDefault="00A72F45" w:rsidP="00A72F45">
            <w:pPr>
              <w:rPr>
                <w:sz w:val="21"/>
                <w:szCs w:val="21"/>
              </w:rPr>
            </w:pPr>
            <w:r>
              <w:rPr>
                <w:sz w:val="21"/>
                <w:szCs w:val="21"/>
              </w:rPr>
              <w:t>07.24.2023</w:t>
            </w:r>
          </w:p>
          <w:p w14:paraId="1D003C71" w14:textId="77777777" w:rsidR="00A72F45" w:rsidRDefault="00A72F45" w:rsidP="00A72F45">
            <w:pPr>
              <w:rPr>
                <w:sz w:val="21"/>
                <w:szCs w:val="21"/>
              </w:rPr>
            </w:pPr>
            <w:r>
              <w:rPr>
                <w:sz w:val="21"/>
                <w:szCs w:val="21"/>
              </w:rPr>
              <w:t>Story by </w:t>
            </w:r>
            <w:hyperlink r:id="rId25" w:history="1">
              <w:r>
                <w:rPr>
                  <w:rStyle w:val="Hyperlink"/>
                  <w:rFonts w:ascii="Roboto" w:hAnsi="Roboto"/>
                  <w:color w:val="555555"/>
                  <w:spacing w:val="15"/>
                  <w:sz w:val="21"/>
                  <w:szCs w:val="21"/>
                </w:rPr>
                <w:t>Mark Scott</w:t>
              </w:r>
            </w:hyperlink>
            <w:hyperlink r:id="rId26" w:tooltip="RSS feed for Mark Scott" w:history="1">
              <w:r>
                <w:rPr>
                  <w:rStyle w:val="Hyperlink"/>
                  <w:rFonts w:ascii="Roboto" w:hAnsi="Roboto"/>
                  <w:color w:val="555555"/>
                  <w:spacing w:val="15"/>
                  <w:sz w:val="21"/>
                  <w:szCs w:val="21"/>
                </w:rPr>
                <w:t> </w:t>
              </w:r>
            </w:hyperlink>
          </w:p>
          <w:p w14:paraId="0E2FA187" w14:textId="1333EAB0" w:rsidR="00A72F45" w:rsidRPr="00A72F45" w:rsidRDefault="00A72F45" w:rsidP="00A72F45">
            <w:pPr>
              <w:rPr>
                <w:sz w:val="21"/>
                <w:szCs w:val="21"/>
              </w:rPr>
            </w:pPr>
            <w:hyperlink r:id="rId27" w:history="1">
              <w:r>
                <w:rPr>
                  <w:rStyle w:val="Hyperlink"/>
                  <w:rFonts w:ascii="Roboto" w:hAnsi="Roboto"/>
                  <w:color w:val="555555"/>
                  <w:spacing w:val="15"/>
                  <w:sz w:val="21"/>
                  <w:szCs w:val="21"/>
                </w:rPr>
                <w:t>Guam National Guard</w:t>
              </w:r>
            </w:hyperlink>
            <w:r>
              <w:rPr>
                <w:sz w:val="21"/>
                <w:szCs w:val="21"/>
              </w:rPr>
              <w:t>  </w:t>
            </w:r>
          </w:p>
          <w:p w14:paraId="72F9F0F9" w14:textId="16B72C27" w:rsidR="00031206" w:rsidRPr="008F3FA9" w:rsidRDefault="00A72F45" w:rsidP="00A72F45">
            <w:pPr>
              <w:rPr>
                <w:sz w:val="21"/>
                <w:szCs w:val="21"/>
              </w:rPr>
            </w:pPr>
            <w:r>
              <w:rPr>
                <w:sz w:val="21"/>
                <w:szCs w:val="21"/>
              </w:rPr>
              <w:lastRenderedPageBreak/>
              <w:t>TUMON, Guam (July 18, 2023) – Outside the hotel conference room in the U.S. Territory of Guam, it looks like a normal tropical day. It does not appear that less than two months ago, Typhoon Mawar ravaged the island with 140-mph sustained winds.</w:t>
            </w:r>
            <w:r>
              <w:rPr>
                <w:sz w:val="21"/>
                <w:szCs w:val="21"/>
              </w:rPr>
              <w:br/>
            </w:r>
            <w:r>
              <w:rPr>
                <w:sz w:val="21"/>
                <w:szCs w:val="21"/>
              </w:rPr>
              <w:br/>
              <w:t>Thanks to the whole-of-community approach between local and federal governments and community partners, the visible scars to critical infrastructure appear to have healed. Power and water have been restored to nearly 100 percent, and roadways are clear. But not all the scars are immediately visible.</w:t>
            </w:r>
            <w:r>
              <w:rPr>
                <w:sz w:val="21"/>
                <w:szCs w:val="21"/>
              </w:rPr>
              <w:br/>
            </w:r>
            <w:r>
              <w:rPr>
                <w:sz w:val="21"/>
                <w:szCs w:val="21"/>
              </w:rPr>
              <w:br/>
              <w:t>On the day of Typhoon Mawar’s landfall, a multi-national advisory and Microsoft announced a malicious computer code was discovered in telecommunications systems in Guam and elsewhere in the United States. The attacks were attributed to Volt Typhoon, a state-sponsored hacking group that carries out espionage and information gathering for the Chinese government.</w:t>
            </w:r>
            <w:r>
              <w:rPr>
                <w:sz w:val="21"/>
                <w:szCs w:val="21"/>
              </w:rPr>
              <w:br/>
            </w:r>
            <w:r>
              <w:rPr>
                <w:sz w:val="21"/>
                <w:szCs w:val="21"/>
              </w:rPr>
              <w:br/>
              <w:t>Inside the hotel conference room, Guam Governor Lou Leon Guerrero gave opening remarks to an audience of over 100 cyber stakeholders, at a gathering hosted by the Guam National Guard. Representatives from the U.S. Indo-Pacific Command, U.S. Cyber Command, Fleet Cyber Command, Cyber Infrastructure and Security Agency, FBI, FEMA, Guam Homeland Security and Office of Technology, and others, were present.</w:t>
            </w:r>
            <w:r>
              <w:rPr>
                <w:sz w:val="21"/>
                <w:szCs w:val="21"/>
              </w:rPr>
              <w:br/>
            </w:r>
            <w:r>
              <w:rPr>
                <w:sz w:val="21"/>
                <w:szCs w:val="21"/>
              </w:rPr>
              <w:br/>
              <w:t>“Cybersecurity is one of the things that keeps me up at night,” said Gov. Leon Guerrero. “Our communications went down during Typhoon Mawar, and it was frustrating trying to connect with frontline workers to find out what was going on. But this gives me relief in knowing we will have a comprehensive and unified cyber plan. As a whole-of-community, we need each other to make this happen to protect our island and nation.”</w:t>
            </w:r>
            <w:r>
              <w:rPr>
                <w:sz w:val="21"/>
                <w:szCs w:val="21"/>
              </w:rPr>
              <w:br/>
            </w:r>
            <w:r>
              <w:rPr>
                <w:sz w:val="21"/>
                <w:szCs w:val="21"/>
              </w:rPr>
              <w:br/>
            </w:r>
            <w:r w:rsidR="008F3FA9">
              <w:rPr>
                <w:sz w:val="21"/>
                <w:szCs w:val="21"/>
              </w:rPr>
              <w:t>[Content was shortened by Coconino County, see link for full article]</w:t>
            </w:r>
          </w:p>
        </w:tc>
      </w:tr>
    </w:tbl>
    <w:p w14:paraId="440849DB" w14:textId="77777777" w:rsidR="00735286" w:rsidRDefault="00735286" w:rsidP="00BC3B3F"/>
    <w:tbl>
      <w:tblPr>
        <w:tblStyle w:val="TableGrid"/>
        <w:tblW w:w="0" w:type="auto"/>
        <w:tblLook w:val="04A0" w:firstRow="1" w:lastRow="0" w:firstColumn="1" w:lastColumn="0" w:noHBand="0" w:noVBand="1"/>
      </w:tblPr>
      <w:tblGrid>
        <w:gridCol w:w="9350"/>
      </w:tblGrid>
      <w:tr w:rsidR="00335550" w14:paraId="4AB8CC0B" w14:textId="77777777" w:rsidTr="00335550">
        <w:tc>
          <w:tcPr>
            <w:tcW w:w="9360" w:type="dxa"/>
          </w:tcPr>
          <w:p w14:paraId="1150256F" w14:textId="28CB3956" w:rsidR="00335550" w:rsidRDefault="00331119">
            <w:pPr>
              <w:spacing w:after="160" w:line="259" w:lineRule="auto"/>
            </w:pPr>
            <w:r>
              <w:t xml:space="preserve">Communications Status Report for Areas Impacted by Super Typhoon Mawar June 8, 2023 – FCC REPORT - </w:t>
            </w:r>
            <w:hyperlink r:id="rId28" w:history="1">
              <w:r w:rsidR="00520645" w:rsidRPr="00A54E1A">
                <w:rPr>
                  <w:rStyle w:val="Hyperlink"/>
                </w:rPr>
                <w:t>https://docs.fcc.gov/public/attachments/DOC-394155A1.pdf</w:t>
              </w:r>
            </w:hyperlink>
            <w:r w:rsidR="00520645">
              <w:t xml:space="preserve"> [</w:t>
            </w:r>
            <w:r w:rsidR="00E56114">
              <w:t>Content</w:t>
            </w:r>
            <w:r w:rsidR="00520645">
              <w:t xml:space="preserve"> </w:t>
            </w:r>
            <w:r w:rsidR="00E56114">
              <w:t>was shortened</w:t>
            </w:r>
            <w:r w:rsidR="00520645">
              <w:t xml:space="preserve"> </w:t>
            </w:r>
            <w:r w:rsidR="00E56114">
              <w:t xml:space="preserve">by Coconino County see </w:t>
            </w:r>
            <w:r w:rsidR="00183385">
              <w:t>link</w:t>
            </w:r>
            <w:r w:rsidR="00E56114">
              <w:t xml:space="preserve"> for full report</w:t>
            </w:r>
            <w:r w:rsidR="00520645">
              <w:t>]</w:t>
            </w:r>
          </w:p>
        </w:tc>
      </w:tr>
      <w:tr w:rsidR="00335550" w14:paraId="66E1F12D" w14:textId="77777777" w:rsidTr="00335550">
        <w:tc>
          <w:tcPr>
            <w:tcW w:w="9360" w:type="dxa"/>
          </w:tcPr>
          <w:p w14:paraId="3F9C5EDB" w14:textId="77777777" w:rsidR="00F43A96" w:rsidRDefault="00F43A96" w:rsidP="00F43A96">
            <w:pPr>
              <w:pStyle w:val="Title"/>
              <w:spacing w:before="92" w:line="259" w:lineRule="auto"/>
              <w:ind w:right="1984" w:firstLine="498"/>
            </w:pPr>
            <w:r>
              <w:t>Communications Status Report for Areas</w:t>
            </w:r>
            <w:r>
              <w:rPr>
                <w:spacing w:val="-8"/>
              </w:rPr>
              <w:t xml:space="preserve"> </w:t>
            </w:r>
            <w:r>
              <w:t>Impacted</w:t>
            </w:r>
            <w:r>
              <w:rPr>
                <w:spacing w:val="-8"/>
              </w:rPr>
              <w:t xml:space="preserve"> </w:t>
            </w:r>
            <w:r>
              <w:t>by</w:t>
            </w:r>
            <w:r>
              <w:rPr>
                <w:spacing w:val="-9"/>
              </w:rPr>
              <w:t xml:space="preserve"> </w:t>
            </w:r>
            <w:r>
              <w:t>Super</w:t>
            </w:r>
            <w:r>
              <w:rPr>
                <w:spacing w:val="-9"/>
              </w:rPr>
              <w:t xml:space="preserve"> </w:t>
            </w:r>
            <w:r>
              <w:t>Typhoon</w:t>
            </w:r>
            <w:r>
              <w:rPr>
                <w:spacing w:val="-8"/>
              </w:rPr>
              <w:t xml:space="preserve"> </w:t>
            </w:r>
            <w:r>
              <w:t>Mawar</w:t>
            </w:r>
          </w:p>
          <w:p w14:paraId="6CEFDDC2" w14:textId="77777777" w:rsidR="00F43A96" w:rsidRDefault="00F43A96" w:rsidP="00F43A96">
            <w:pPr>
              <w:pStyle w:val="Title"/>
              <w:spacing w:line="390" w:lineRule="exact"/>
              <w:ind w:left="4187"/>
            </w:pPr>
            <w:r>
              <w:t>June</w:t>
            </w:r>
            <w:r>
              <w:rPr>
                <w:spacing w:val="-1"/>
              </w:rPr>
              <w:t xml:space="preserve"> </w:t>
            </w:r>
            <w:r>
              <w:t>8,</w:t>
            </w:r>
            <w:r>
              <w:rPr>
                <w:spacing w:val="-1"/>
              </w:rPr>
              <w:t xml:space="preserve"> </w:t>
            </w:r>
            <w:r>
              <w:rPr>
                <w:spacing w:val="-4"/>
              </w:rPr>
              <w:t>2023</w:t>
            </w:r>
          </w:p>
          <w:p w14:paraId="491B5263" w14:textId="77777777" w:rsidR="00F43A96" w:rsidRDefault="00F43A96" w:rsidP="00F43A96">
            <w:pPr>
              <w:pStyle w:val="BodyText"/>
              <w:spacing w:before="321" w:line="259" w:lineRule="auto"/>
              <w:ind w:left="116" w:right="149"/>
            </w:pPr>
            <w:r>
              <w:t>The following is a report on the status of communications services in geographic areas impacted by Super Typhoon Mawar as of June 8, 2023 at 10:00 p.m. Chamorro Standard Time (CHST) / 8:00 a.m. Eastern Daylight</w:t>
            </w:r>
            <w:r>
              <w:rPr>
                <w:spacing w:val="-3"/>
              </w:rPr>
              <w:t xml:space="preserve"> </w:t>
            </w:r>
            <w:r>
              <w:t>Time</w:t>
            </w:r>
            <w:r>
              <w:rPr>
                <w:spacing w:val="-4"/>
              </w:rPr>
              <w:t xml:space="preserve"> </w:t>
            </w:r>
            <w:r>
              <w:t>(EDT).</w:t>
            </w:r>
            <w:r>
              <w:rPr>
                <w:spacing w:val="40"/>
              </w:rPr>
              <w:t xml:space="preserve"> </w:t>
            </w:r>
            <w:r>
              <w:t>This</w:t>
            </w:r>
            <w:r>
              <w:rPr>
                <w:spacing w:val="-3"/>
              </w:rPr>
              <w:t xml:space="preserve"> </w:t>
            </w:r>
            <w:r>
              <w:t>report</w:t>
            </w:r>
            <w:r>
              <w:rPr>
                <w:spacing w:val="-3"/>
              </w:rPr>
              <w:t xml:space="preserve"> </w:t>
            </w:r>
            <w:r>
              <w:t>incorporates</w:t>
            </w:r>
            <w:r>
              <w:rPr>
                <w:spacing w:val="-4"/>
              </w:rPr>
              <w:t xml:space="preserve"> </w:t>
            </w:r>
            <w:r>
              <w:t>network</w:t>
            </w:r>
            <w:r>
              <w:rPr>
                <w:spacing w:val="-4"/>
              </w:rPr>
              <w:t xml:space="preserve"> </w:t>
            </w:r>
            <w:r>
              <w:t>outage</w:t>
            </w:r>
            <w:r>
              <w:rPr>
                <w:spacing w:val="-3"/>
              </w:rPr>
              <w:t xml:space="preserve"> </w:t>
            </w:r>
            <w:r>
              <w:t>data</w:t>
            </w:r>
            <w:r>
              <w:rPr>
                <w:spacing w:val="-4"/>
              </w:rPr>
              <w:t xml:space="preserve"> </w:t>
            </w:r>
            <w:r>
              <w:t>submitted</w:t>
            </w:r>
            <w:r>
              <w:rPr>
                <w:spacing w:val="-4"/>
              </w:rPr>
              <w:t xml:space="preserve"> </w:t>
            </w:r>
            <w:r>
              <w:t>by</w:t>
            </w:r>
            <w:r>
              <w:rPr>
                <w:spacing w:val="-4"/>
              </w:rPr>
              <w:t xml:space="preserve"> </w:t>
            </w:r>
            <w:r>
              <w:t>communications</w:t>
            </w:r>
            <w:r>
              <w:rPr>
                <w:spacing w:val="-3"/>
              </w:rPr>
              <w:t xml:space="preserve"> </w:t>
            </w:r>
            <w:r>
              <w:t>providers to the Federal Communications Commission (FCC) Disaster Information Reporting System (DIRS).</w:t>
            </w:r>
            <w:r>
              <w:rPr>
                <w:spacing w:val="40"/>
              </w:rPr>
              <w:t xml:space="preserve"> </w:t>
            </w:r>
            <w:r>
              <w:t>Note that the operational status of communications services during an event may evolve rapidly, and this report represents a snapshot in time.</w:t>
            </w:r>
          </w:p>
          <w:p w14:paraId="383483FF" w14:textId="77777777" w:rsidR="00F43A96" w:rsidRDefault="00F43A96" w:rsidP="00F43A96">
            <w:pPr>
              <w:pStyle w:val="BodyText"/>
              <w:spacing w:before="158" w:line="259" w:lineRule="auto"/>
              <w:ind w:left="116" w:right="149"/>
            </w:pPr>
            <w:r>
              <w:lastRenderedPageBreak/>
              <w:t>The</w:t>
            </w:r>
            <w:r>
              <w:rPr>
                <w:spacing w:val="-3"/>
              </w:rPr>
              <w:t xml:space="preserve"> </w:t>
            </w:r>
            <w:r>
              <w:t>FCC</w:t>
            </w:r>
            <w:r>
              <w:rPr>
                <w:spacing w:val="-3"/>
              </w:rPr>
              <w:t xml:space="preserve"> </w:t>
            </w:r>
            <w:r>
              <w:t>activated</w:t>
            </w:r>
            <w:r>
              <w:rPr>
                <w:spacing w:val="-3"/>
              </w:rPr>
              <w:t xml:space="preserve"> </w:t>
            </w:r>
            <w:r>
              <w:t>the</w:t>
            </w:r>
            <w:r>
              <w:rPr>
                <w:spacing w:val="-3"/>
              </w:rPr>
              <w:t xml:space="preserve"> </w:t>
            </w:r>
            <w:r>
              <w:t>DIRS</w:t>
            </w:r>
            <w:r>
              <w:rPr>
                <w:spacing w:val="-3"/>
              </w:rPr>
              <w:t xml:space="preserve"> </w:t>
            </w:r>
            <w:r>
              <w:t>on</w:t>
            </w:r>
            <w:r>
              <w:rPr>
                <w:spacing w:val="-2"/>
              </w:rPr>
              <w:t xml:space="preserve"> </w:t>
            </w:r>
            <w:r>
              <w:t>May</w:t>
            </w:r>
            <w:r>
              <w:rPr>
                <w:spacing w:val="-2"/>
              </w:rPr>
              <w:t xml:space="preserve"> </w:t>
            </w:r>
            <w:r>
              <w:t>23,</w:t>
            </w:r>
            <w:r>
              <w:rPr>
                <w:spacing w:val="-2"/>
              </w:rPr>
              <w:t xml:space="preserve"> </w:t>
            </w:r>
            <w:r>
              <w:t>2023</w:t>
            </w:r>
            <w:r>
              <w:rPr>
                <w:spacing w:val="-2"/>
              </w:rPr>
              <w:t xml:space="preserve"> </w:t>
            </w:r>
            <w:r>
              <w:t>with</w:t>
            </w:r>
            <w:r>
              <w:rPr>
                <w:spacing w:val="-3"/>
              </w:rPr>
              <w:t xml:space="preserve"> </w:t>
            </w:r>
            <w:r>
              <w:t>a</w:t>
            </w:r>
            <w:r>
              <w:rPr>
                <w:spacing w:val="-3"/>
              </w:rPr>
              <w:t xml:space="preserve"> </w:t>
            </w:r>
            <w:r>
              <w:t>modified</w:t>
            </w:r>
            <w:r>
              <w:rPr>
                <w:spacing w:val="-3"/>
              </w:rPr>
              <w:t xml:space="preserve"> </w:t>
            </w:r>
            <w:r>
              <w:t>reporting</w:t>
            </w:r>
            <w:r>
              <w:rPr>
                <w:spacing w:val="-2"/>
              </w:rPr>
              <w:t xml:space="preserve"> </w:t>
            </w:r>
            <w:r>
              <w:t>time</w:t>
            </w:r>
            <w:r>
              <w:rPr>
                <w:spacing w:val="-2"/>
              </w:rPr>
              <w:t xml:space="preserve"> </w:t>
            </w:r>
            <w:r>
              <w:t>of</w:t>
            </w:r>
            <w:r>
              <w:rPr>
                <w:spacing w:val="-2"/>
              </w:rPr>
              <w:t xml:space="preserve"> </w:t>
            </w:r>
            <w:r>
              <w:t>10:00</w:t>
            </w:r>
            <w:r>
              <w:rPr>
                <w:spacing w:val="-2"/>
              </w:rPr>
              <w:t xml:space="preserve"> </w:t>
            </w:r>
            <w:r>
              <w:t>p.m.</w:t>
            </w:r>
            <w:r>
              <w:rPr>
                <w:spacing w:val="-2"/>
              </w:rPr>
              <w:t xml:space="preserve"> </w:t>
            </w:r>
            <w:r>
              <w:t>CHST</w:t>
            </w:r>
            <w:r>
              <w:rPr>
                <w:spacing w:val="-3"/>
              </w:rPr>
              <w:t xml:space="preserve"> </w:t>
            </w:r>
            <w:r>
              <w:t>/</w:t>
            </w:r>
            <w:r>
              <w:rPr>
                <w:spacing w:val="-3"/>
              </w:rPr>
              <w:t xml:space="preserve"> </w:t>
            </w:r>
            <w:r>
              <w:t>8:00</w:t>
            </w:r>
            <w:r>
              <w:rPr>
                <w:spacing w:val="-2"/>
              </w:rPr>
              <w:t xml:space="preserve"> </w:t>
            </w:r>
            <w:r>
              <w:t>a.m. EDT, to coincide with Super Typhoon Mawar impacting the northern edge of Guam.</w:t>
            </w:r>
          </w:p>
          <w:p w14:paraId="51B893EB" w14:textId="77777777" w:rsidR="00F43A96" w:rsidRDefault="00F43A96" w:rsidP="00F43A96">
            <w:pPr>
              <w:pStyle w:val="BodyText"/>
              <w:spacing w:before="160" w:line="259" w:lineRule="auto"/>
              <w:ind w:left="116"/>
            </w:pPr>
            <w:r>
              <w:t>On June 5, 2023 the FCC released a Public Notice announcing the narrowing of the DIRS reporting area, deactivating</w:t>
            </w:r>
            <w:r>
              <w:rPr>
                <w:spacing w:val="-4"/>
              </w:rPr>
              <w:t xml:space="preserve"> </w:t>
            </w:r>
            <w:r>
              <w:t>DIRS</w:t>
            </w:r>
            <w:r>
              <w:rPr>
                <w:spacing w:val="-4"/>
              </w:rPr>
              <w:t xml:space="preserve"> </w:t>
            </w:r>
            <w:r>
              <w:t>for</w:t>
            </w:r>
            <w:r>
              <w:rPr>
                <w:spacing w:val="-3"/>
              </w:rPr>
              <w:t xml:space="preserve"> </w:t>
            </w:r>
            <w:r>
              <w:t>the</w:t>
            </w:r>
            <w:r>
              <w:rPr>
                <w:spacing w:val="-4"/>
              </w:rPr>
              <w:t xml:space="preserve"> </w:t>
            </w:r>
            <w:r>
              <w:t>Commonwealth</w:t>
            </w:r>
            <w:r>
              <w:rPr>
                <w:spacing w:val="-3"/>
              </w:rPr>
              <w:t xml:space="preserve"> </w:t>
            </w:r>
            <w:r>
              <w:t>of</w:t>
            </w:r>
            <w:r>
              <w:rPr>
                <w:spacing w:val="-4"/>
              </w:rPr>
              <w:t xml:space="preserve"> </w:t>
            </w:r>
            <w:r>
              <w:t>the</w:t>
            </w:r>
            <w:r>
              <w:rPr>
                <w:spacing w:val="-5"/>
              </w:rPr>
              <w:t xml:space="preserve"> </w:t>
            </w:r>
            <w:r>
              <w:t>Northern</w:t>
            </w:r>
            <w:r>
              <w:rPr>
                <w:spacing w:val="-3"/>
              </w:rPr>
              <w:t xml:space="preserve"> </w:t>
            </w:r>
            <w:r>
              <w:t>Mariana</w:t>
            </w:r>
            <w:r>
              <w:rPr>
                <w:spacing w:val="-4"/>
              </w:rPr>
              <w:t xml:space="preserve"> </w:t>
            </w:r>
            <w:r>
              <w:t>Islands.</w:t>
            </w:r>
            <w:r>
              <w:rPr>
                <w:spacing w:val="43"/>
              </w:rPr>
              <w:t xml:space="preserve"> </w:t>
            </w:r>
            <w:r>
              <w:t>DIRS</w:t>
            </w:r>
            <w:r>
              <w:rPr>
                <w:spacing w:val="-5"/>
              </w:rPr>
              <w:t xml:space="preserve"> </w:t>
            </w:r>
            <w:r>
              <w:t>remains</w:t>
            </w:r>
            <w:r>
              <w:rPr>
                <w:spacing w:val="-3"/>
              </w:rPr>
              <w:t xml:space="preserve"> </w:t>
            </w:r>
            <w:r>
              <w:t>activated</w:t>
            </w:r>
            <w:r>
              <w:rPr>
                <w:spacing w:val="-3"/>
              </w:rPr>
              <w:t xml:space="preserve"> </w:t>
            </w:r>
            <w:r>
              <w:t>in</w:t>
            </w:r>
            <w:r>
              <w:rPr>
                <w:spacing w:val="-4"/>
              </w:rPr>
              <w:t xml:space="preserve"> </w:t>
            </w:r>
            <w:r>
              <w:rPr>
                <w:spacing w:val="-2"/>
              </w:rPr>
              <w:t>Guam.</w:t>
            </w:r>
          </w:p>
          <w:p w14:paraId="310F86BF" w14:textId="77777777" w:rsidR="00F43A96" w:rsidRDefault="00F43A96" w:rsidP="00F43A96">
            <w:pPr>
              <w:pStyle w:val="BodyText"/>
              <w:spacing w:before="159" w:line="259" w:lineRule="auto"/>
              <w:ind w:left="116" w:right="169"/>
            </w:pPr>
            <w:r>
              <w:t>The</w:t>
            </w:r>
            <w:r>
              <w:rPr>
                <w:spacing w:val="-3"/>
              </w:rPr>
              <w:t xml:space="preserve"> </w:t>
            </w:r>
            <w:r>
              <w:t>following</w:t>
            </w:r>
            <w:r>
              <w:rPr>
                <w:spacing w:val="-2"/>
              </w:rPr>
              <w:t xml:space="preserve"> </w:t>
            </w:r>
            <w:r>
              <w:t>territories</w:t>
            </w:r>
            <w:r>
              <w:rPr>
                <w:spacing w:val="-3"/>
              </w:rPr>
              <w:t xml:space="preserve"> </w:t>
            </w:r>
            <w:r>
              <w:t>in</w:t>
            </w:r>
            <w:r>
              <w:rPr>
                <w:spacing w:val="-3"/>
              </w:rPr>
              <w:t xml:space="preserve"> </w:t>
            </w:r>
            <w:r>
              <w:t>Guam</w:t>
            </w:r>
            <w:r>
              <w:rPr>
                <w:spacing w:val="-2"/>
              </w:rPr>
              <w:t xml:space="preserve"> </w:t>
            </w:r>
            <w:r>
              <w:t>are</w:t>
            </w:r>
            <w:r>
              <w:rPr>
                <w:spacing w:val="-2"/>
              </w:rPr>
              <w:t xml:space="preserve"> </w:t>
            </w:r>
            <w:r>
              <w:t>in</w:t>
            </w:r>
            <w:r>
              <w:rPr>
                <w:spacing w:val="-2"/>
              </w:rPr>
              <w:t xml:space="preserve"> </w:t>
            </w:r>
            <w:r>
              <w:t>the</w:t>
            </w:r>
            <w:r>
              <w:rPr>
                <w:spacing w:val="-2"/>
              </w:rPr>
              <w:t xml:space="preserve"> </w:t>
            </w:r>
            <w:r>
              <w:t>current</w:t>
            </w:r>
            <w:r>
              <w:rPr>
                <w:spacing w:val="-2"/>
              </w:rPr>
              <w:t xml:space="preserve"> </w:t>
            </w:r>
            <w:r>
              <w:t>geographic</w:t>
            </w:r>
            <w:r>
              <w:rPr>
                <w:spacing w:val="-2"/>
              </w:rPr>
              <w:t xml:space="preserve"> </w:t>
            </w:r>
            <w:r>
              <w:t>area</w:t>
            </w:r>
            <w:r>
              <w:rPr>
                <w:spacing w:val="-3"/>
              </w:rPr>
              <w:t xml:space="preserve"> </w:t>
            </w:r>
            <w:r>
              <w:t>that</w:t>
            </w:r>
            <w:r>
              <w:rPr>
                <w:spacing w:val="-2"/>
              </w:rPr>
              <w:t xml:space="preserve"> </w:t>
            </w:r>
            <w:r>
              <w:t>is</w:t>
            </w:r>
            <w:r>
              <w:rPr>
                <w:spacing w:val="-2"/>
              </w:rPr>
              <w:t xml:space="preserve"> </w:t>
            </w:r>
            <w:r>
              <w:t>part</w:t>
            </w:r>
            <w:r>
              <w:rPr>
                <w:spacing w:val="-2"/>
              </w:rPr>
              <w:t xml:space="preserve"> </w:t>
            </w:r>
            <w:r>
              <w:t>of</w:t>
            </w:r>
            <w:r>
              <w:rPr>
                <w:spacing w:val="-3"/>
              </w:rPr>
              <w:t xml:space="preserve"> </w:t>
            </w:r>
            <w:r>
              <w:t>DIRS</w:t>
            </w:r>
            <w:r>
              <w:rPr>
                <w:spacing w:val="-3"/>
              </w:rPr>
              <w:t xml:space="preserve"> </w:t>
            </w:r>
            <w:r>
              <w:t>(the</w:t>
            </w:r>
            <w:r>
              <w:rPr>
                <w:spacing w:val="-3"/>
              </w:rPr>
              <w:t xml:space="preserve"> </w:t>
            </w:r>
            <w:r>
              <w:t>“disaster</w:t>
            </w:r>
            <w:r>
              <w:rPr>
                <w:spacing w:val="-2"/>
              </w:rPr>
              <w:t xml:space="preserve"> </w:t>
            </w:r>
            <w:r>
              <w:t>area”) for today’s report.</w:t>
            </w:r>
          </w:p>
          <w:p w14:paraId="38758EC1" w14:textId="77777777" w:rsidR="00520645" w:rsidRDefault="00520645" w:rsidP="00520645">
            <w:pPr>
              <w:spacing w:after="160" w:line="259" w:lineRule="auto"/>
            </w:pPr>
          </w:p>
          <w:p w14:paraId="10F25656" w14:textId="77777777" w:rsidR="00520645" w:rsidRDefault="00520645" w:rsidP="00520645">
            <w:pPr>
              <w:spacing w:after="160" w:line="259" w:lineRule="auto"/>
            </w:pPr>
            <w:r>
              <w:t>Broadcast:</w:t>
            </w:r>
          </w:p>
          <w:p w14:paraId="3BE6DB03" w14:textId="77777777" w:rsidR="00520645" w:rsidRDefault="00520645" w:rsidP="00520645">
            <w:pPr>
              <w:spacing w:after="160" w:line="259" w:lineRule="auto"/>
            </w:pPr>
            <w:r>
              <w:t>Television stations status:</w:t>
            </w:r>
          </w:p>
          <w:p w14:paraId="226CDDA8" w14:textId="77777777" w:rsidR="00520645" w:rsidRDefault="00520645" w:rsidP="00520645">
            <w:pPr>
              <w:spacing w:after="160" w:line="259" w:lineRule="auto"/>
            </w:pPr>
          </w:p>
          <w:p w14:paraId="45802829" w14:textId="77777777" w:rsidR="00520645" w:rsidRDefault="00520645" w:rsidP="00520645">
            <w:pPr>
              <w:spacing w:after="160" w:line="259" w:lineRule="auto"/>
            </w:pPr>
            <w:r>
              <w:t>•</w:t>
            </w:r>
            <w:r>
              <w:tab/>
              <w:t>1 TV station reported as being out of service (KGTF). FM Radio stations status:</w:t>
            </w:r>
          </w:p>
          <w:p w14:paraId="60917439" w14:textId="77777777" w:rsidR="00520645" w:rsidRDefault="00520645" w:rsidP="00520645">
            <w:pPr>
              <w:spacing w:after="160" w:line="259" w:lineRule="auto"/>
            </w:pPr>
            <w:r>
              <w:t>•</w:t>
            </w:r>
            <w:r>
              <w:tab/>
              <w:t>3 FM stations reported as being out of service (KSTO, KISH, K290CR).</w:t>
            </w:r>
          </w:p>
          <w:p w14:paraId="4724ABE9" w14:textId="77777777" w:rsidR="00520645" w:rsidRDefault="00520645" w:rsidP="00520645">
            <w:pPr>
              <w:spacing w:after="160" w:line="259" w:lineRule="auto"/>
            </w:pPr>
            <w:r>
              <w:t>AM Radio stations status:</w:t>
            </w:r>
          </w:p>
          <w:p w14:paraId="2E78AF18" w14:textId="64E3F77D" w:rsidR="00335550" w:rsidRDefault="00520645" w:rsidP="00520645">
            <w:pPr>
              <w:spacing w:after="160" w:line="259" w:lineRule="auto"/>
            </w:pPr>
            <w:r>
              <w:t>•</w:t>
            </w:r>
            <w:r>
              <w:tab/>
              <w:t>1 AM station reported as being out of service (KTWG).</w:t>
            </w:r>
          </w:p>
        </w:tc>
      </w:tr>
    </w:tbl>
    <w:p w14:paraId="2BBB2196" w14:textId="2BDEECC3" w:rsidR="00B158CB" w:rsidRDefault="00B158CB">
      <w:pPr>
        <w:spacing w:after="160" w:line="259" w:lineRule="auto"/>
      </w:pPr>
      <w:r>
        <w:lastRenderedPageBreak/>
        <w:br w:type="page"/>
      </w:r>
    </w:p>
    <w:p w14:paraId="2C866EBD" w14:textId="51F9261B" w:rsidR="00E20399" w:rsidRDefault="00E20399" w:rsidP="00E87E5A">
      <w:pPr>
        <w:pStyle w:val="Heading1"/>
        <w:spacing w:line="276" w:lineRule="auto"/>
      </w:pPr>
      <w:bookmarkStart w:id="35" w:name="_Toc41500925"/>
      <w:bookmarkStart w:id="36" w:name="_Toc119411337"/>
      <w:bookmarkStart w:id="37" w:name="_Toc161840340"/>
      <w:bookmarkStart w:id="38" w:name="_Toc16683366"/>
      <w:bookmarkStart w:id="39" w:name="_Toc20732688"/>
      <w:bookmarkStart w:id="40" w:name="_Toc78373696"/>
      <w:bookmarkStart w:id="41" w:name="_Toc81415985"/>
      <w:bookmarkStart w:id="42" w:name="_Toc16683367"/>
      <w:bookmarkStart w:id="43" w:name="_Toc20732689"/>
      <w:r>
        <w:lastRenderedPageBreak/>
        <w:t xml:space="preserve">Appendix D: </w:t>
      </w:r>
      <w:bookmarkEnd w:id="35"/>
      <w:r>
        <w:t xml:space="preserve">Attacks and </w:t>
      </w:r>
      <w:bookmarkEnd w:id="36"/>
      <w:r>
        <w:t>Threats</w:t>
      </w:r>
      <w:bookmarkEnd w:id="37"/>
      <w:r>
        <w:t xml:space="preserve"> </w:t>
      </w:r>
    </w:p>
    <w:p w14:paraId="71E3C358" w14:textId="035146DD" w:rsidR="00FD44FA" w:rsidRDefault="00FD44FA" w:rsidP="00114DC7">
      <w:pPr>
        <w:pStyle w:val="Heading2"/>
        <w:keepNext/>
        <w:jc w:val="both"/>
      </w:pPr>
      <w:r>
        <w:t>Ransomware</w:t>
      </w:r>
    </w:p>
    <w:p w14:paraId="49CA0081" w14:textId="77777777" w:rsidR="00FD44FA" w:rsidRDefault="00FD44FA" w:rsidP="00CD70CB">
      <w:pPr>
        <w:jc w:val="both"/>
      </w:pPr>
      <w:r>
        <w:t>Ransomware is a type of malware that denies access to victims’ data or systems through encryption with a key only known by the malicious actor who deployed the malware. Once encrypted, the ransomware directs the victim to pay the attacker, typically in the form of cryptocurrency, so the victim can receive a decryption key. Ransomware typically spreads through phishing emails or by unknowingly visiting an infected website. Ransomware and associated data breach incidents can severely impact business processes, leaving organizations unable to access data necessary to function. The economic and reputational impacts of ransomware and data extortion have proven challenging and costly for organizations of all sizes throughout the initial disruption and, at times, extended recovery. Recovery can be an arduous process and there is no guarantee the victim will receive access to their data or systems if the ransom is paid. For more information on best practices to protect users from the threat of ransomware, as well as recent Alerts on specific ransomware threats, see the resource list below.</w:t>
      </w:r>
    </w:p>
    <w:p w14:paraId="65822050" w14:textId="77777777" w:rsidR="00FD44FA" w:rsidRDefault="00FD44FA" w:rsidP="00FD44FA">
      <w:pPr>
        <w:pStyle w:val="Heading3"/>
        <w:spacing w:after="40" w:line="276" w:lineRule="auto"/>
        <w:jc w:val="both"/>
      </w:pPr>
      <w:r>
        <w:t>Additional Resources</w:t>
      </w:r>
    </w:p>
    <w:p w14:paraId="4C1E99E5" w14:textId="77777777" w:rsidR="00FD44FA" w:rsidRDefault="00FD44FA" w:rsidP="00E44C49">
      <w:pPr>
        <w:pStyle w:val="ListParagraph"/>
        <w:numPr>
          <w:ilvl w:val="0"/>
          <w:numId w:val="16"/>
        </w:numPr>
        <w:spacing w:after="120"/>
      </w:pPr>
      <w:r>
        <w:t>CISA Stop Ransomware Website (</w:t>
      </w:r>
      <w:hyperlink r:id="rId29" w:history="1">
        <w:r>
          <w:rPr>
            <w:rStyle w:val="Hyperlink"/>
          </w:rPr>
          <w:t>https://www.cisa.gov/stopransomware</w:t>
        </w:r>
      </w:hyperlink>
      <w:r>
        <w:t>)</w:t>
      </w:r>
    </w:p>
    <w:p w14:paraId="4D02B132" w14:textId="77777777" w:rsidR="00FD44FA" w:rsidRDefault="00FD44FA" w:rsidP="00E44C49">
      <w:pPr>
        <w:pStyle w:val="ListParagraph"/>
        <w:numPr>
          <w:ilvl w:val="0"/>
          <w:numId w:val="16"/>
        </w:numPr>
        <w:spacing w:after="120"/>
      </w:pPr>
      <w:r>
        <w:t>CISA Stop Ransomware Guide (</w:t>
      </w:r>
      <w:hyperlink r:id="rId30" w:history="1">
        <w:r>
          <w:rPr>
            <w:rStyle w:val="Hyperlink"/>
          </w:rPr>
          <w:t>https://www.cisa.gov/resources-tools/resources/stopransomware-guide</w:t>
        </w:r>
      </w:hyperlink>
      <w:r>
        <w:t>)</w:t>
      </w:r>
    </w:p>
    <w:p w14:paraId="71F54FF6" w14:textId="72A58E66" w:rsidR="00265F4D" w:rsidRPr="00ED6F64" w:rsidRDefault="00FD44FA" w:rsidP="00E44C49">
      <w:pPr>
        <w:pStyle w:val="ListParagraph"/>
        <w:numPr>
          <w:ilvl w:val="0"/>
          <w:numId w:val="16"/>
        </w:numPr>
        <w:spacing w:after="120"/>
        <w:rPr>
          <w:u w:val="single"/>
        </w:rPr>
      </w:pPr>
      <w:r>
        <w:t>Protecting Against Ransomware (</w:t>
      </w:r>
      <w:hyperlink r:id="rId31" w:history="1">
        <w:r>
          <w:rPr>
            <w:rStyle w:val="Hyperlink"/>
          </w:rPr>
          <w:t>https://www.cisa.gov/news-events/news/protecting-against-ransomware</w:t>
        </w:r>
      </w:hyperlink>
      <w:r>
        <w:rPr>
          <w:rStyle w:val="Hyperlink"/>
          <w:color w:val="333333" w:themeColor="text1"/>
        </w:rPr>
        <w:t>)</w:t>
      </w:r>
    </w:p>
    <w:p w14:paraId="5720D930" w14:textId="77777777" w:rsidR="005F6F0C" w:rsidRDefault="005F6F0C" w:rsidP="005F6F0C"/>
    <w:p w14:paraId="3E0B90F8" w14:textId="7F395FE5" w:rsidR="00E20399" w:rsidRDefault="00E20399" w:rsidP="00114DC7">
      <w:pPr>
        <w:pStyle w:val="Heading2"/>
        <w:jc w:val="both"/>
      </w:pPr>
      <w:r>
        <w:t>Social Engineering and Phishing</w:t>
      </w:r>
    </w:p>
    <w:p w14:paraId="5CC543BF" w14:textId="76BE1483" w:rsidR="00E20399" w:rsidRDefault="00E20399" w:rsidP="00CD70CB">
      <w:pPr>
        <w:jc w:val="both"/>
      </w:pPr>
      <w:r>
        <w:t xml:space="preserve">One of the most prominent tactics </w:t>
      </w:r>
      <w:r w:rsidR="00E77175">
        <w:t xml:space="preserve">threat actors </w:t>
      </w:r>
      <w:r>
        <w:t xml:space="preserve">use to exploit network and system vulnerabilities is social engineering, </w:t>
      </w:r>
      <w:r w:rsidR="00FF1507">
        <w:t xml:space="preserve">which is </w:t>
      </w:r>
      <w:r>
        <w:t>the manipulation of users through human interaction and the formation of trust and confidence to compromise proprietary information. Techniques for uncovering this information largely involve the use of phishing</w:t>
      </w:r>
      <w:r w:rsidR="00682048">
        <w:t>. Phishing is often executed via</w:t>
      </w:r>
      <w:r>
        <w:t xml:space="preserve"> email or malicious websites that solicit personal information by posing as a trustworthy source. Social engineering is effective for </w:t>
      </w:r>
      <w:r w:rsidR="00E77175">
        <w:t xml:space="preserve">compromising </w:t>
      </w:r>
      <w:r>
        <w:t>networks</w:t>
      </w:r>
      <w:r w:rsidR="004A45A0">
        <w:t xml:space="preserve"> and</w:t>
      </w:r>
      <w:r>
        <w:t xml:space="preserve"> evading intrusion detection systems without leaving a log trail, and </w:t>
      </w:r>
      <w:r w:rsidR="00B9614B">
        <w:t>it</w:t>
      </w:r>
      <w:r>
        <w:t xml:space="preserve"> is completely dependent on the operating system platform. While technical exploits aim to bypass security software, social engineering exploits are more difficult to guard against due to the </w:t>
      </w:r>
      <w:r w:rsidR="005069DF">
        <w:t>involvement of</w:t>
      </w:r>
      <w:r>
        <w:t xml:space="preserve"> human </w:t>
      </w:r>
      <w:r w:rsidR="005069DF">
        <w:t>emotions</w:t>
      </w:r>
      <w:r>
        <w:t>. Organizations should take steps towards strengthening employee cybersecurity awareness training</w:t>
      </w:r>
      <w:r w:rsidR="00044166">
        <w:t xml:space="preserve"> </w:t>
      </w:r>
      <w:r w:rsidR="000D73BB">
        <w:t>by incorporating</w:t>
      </w:r>
      <w:r>
        <w:t xml:space="preserve"> training</w:t>
      </w:r>
      <w:r w:rsidR="00F7611E">
        <w:t>s on</w:t>
      </w:r>
      <w:r>
        <w:t xml:space="preserve"> </w:t>
      </w:r>
      <w:r w:rsidR="006A0698">
        <w:t>identifying suspicious emails,</w:t>
      </w:r>
      <w:r w:rsidR="00382E35">
        <w:t xml:space="preserve"> instructing personnel on how to report them, and emphasizing the importance of </w:t>
      </w:r>
      <w:r w:rsidR="00795776">
        <w:t>keeping software systems up to date.</w:t>
      </w:r>
    </w:p>
    <w:p w14:paraId="16C4E56F" w14:textId="77777777" w:rsidR="00E20399" w:rsidRDefault="00E20399" w:rsidP="009D5C93">
      <w:pPr>
        <w:pStyle w:val="Heading3"/>
        <w:spacing w:after="40" w:line="276" w:lineRule="auto"/>
        <w:jc w:val="both"/>
      </w:pPr>
      <w:r>
        <w:t>Additional Resources</w:t>
      </w:r>
    </w:p>
    <w:p w14:paraId="1AA28E25" w14:textId="77777777" w:rsidR="00E20399" w:rsidRDefault="00E20399" w:rsidP="00E44C49">
      <w:pPr>
        <w:pStyle w:val="ListParagraph"/>
        <w:numPr>
          <w:ilvl w:val="0"/>
          <w:numId w:val="17"/>
        </w:numPr>
        <w:spacing w:after="120"/>
        <w:rPr>
          <w:rStyle w:val="Hyperlink"/>
        </w:rPr>
      </w:pPr>
      <w:r>
        <w:t>Avoiding Social Engineering and Phishing Attacks (</w:t>
      </w:r>
      <w:hyperlink r:id="rId32" w:history="1">
        <w:r>
          <w:rPr>
            <w:rStyle w:val="Hyperlink"/>
          </w:rPr>
          <w:t>https://www.cisa.gov/news-events/news/avoiding-social-engineering-and-phishing-attacks</w:t>
        </w:r>
      </w:hyperlink>
      <w:r>
        <w:rPr>
          <w:rStyle w:val="Hyperlink"/>
          <w:color w:val="333333" w:themeColor="text1"/>
        </w:rPr>
        <w:t>)</w:t>
      </w:r>
    </w:p>
    <w:p w14:paraId="57719C23" w14:textId="5BA1402C" w:rsidR="005D7930" w:rsidRPr="001E3949" w:rsidRDefault="00876D7D" w:rsidP="001E3949">
      <w:pPr>
        <w:pStyle w:val="ListParagraph"/>
        <w:numPr>
          <w:ilvl w:val="0"/>
          <w:numId w:val="17"/>
        </w:numPr>
        <w:spacing w:after="120"/>
        <w:rPr>
          <w:color w:val="0563C1" w:themeColor="hyperlink"/>
          <w:u w:val="single"/>
        </w:rPr>
      </w:pPr>
      <w:r>
        <w:t>Phishing Guidance: Stopping the Attack Cycle at Phase One (</w:t>
      </w:r>
      <w:hyperlink r:id="rId33" w:history="1">
        <w:r>
          <w:rPr>
            <w:rStyle w:val="Hyperlink"/>
          </w:rPr>
          <w:t>https://www.cisa.gov/resources-tools/resources/phishing-guidance-stopping-attack-cycle-phase-one</w:t>
        </w:r>
      </w:hyperlink>
      <w:r>
        <w:t>)</w:t>
      </w:r>
      <w:bookmarkEnd w:id="38"/>
      <w:bookmarkEnd w:id="39"/>
      <w:bookmarkEnd w:id="40"/>
      <w:bookmarkEnd w:id="41"/>
    </w:p>
    <w:p w14:paraId="02E5CEBD" w14:textId="1E6D0550" w:rsidR="00B15107" w:rsidRPr="00E91A67" w:rsidRDefault="00B15107" w:rsidP="00E91A67">
      <w:pPr>
        <w:pStyle w:val="Default"/>
        <w:sectPr w:rsidR="00B15107" w:rsidRPr="00E91A67" w:rsidSect="00697316">
          <w:footerReference w:type="default" r:id="rId34"/>
          <w:pgSz w:w="12240" w:h="15840" w:code="1"/>
          <w:pgMar w:top="1440" w:right="1440" w:bottom="1440" w:left="1440" w:header="432" w:footer="720" w:gutter="0"/>
          <w:cols w:space="720"/>
          <w:docGrid w:linePitch="360"/>
        </w:sectPr>
      </w:pPr>
    </w:p>
    <w:p w14:paraId="4538CDF9" w14:textId="500776A5" w:rsidR="00517993" w:rsidRPr="004E565F" w:rsidRDefault="00517993" w:rsidP="00E87E5A">
      <w:pPr>
        <w:pStyle w:val="Heading1"/>
        <w:spacing w:line="276" w:lineRule="auto"/>
      </w:pPr>
      <w:bookmarkStart w:id="44" w:name="_Toc161840341"/>
      <w:r>
        <w:lastRenderedPageBreak/>
        <w:t xml:space="preserve">Appendix </w:t>
      </w:r>
      <w:r w:rsidR="00942A87">
        <w:t>E</w:t>
      </w:r>
      <w:r>
        <w:t xml:space="preserve">: </w:t>
      </w:r>
      <w:r w:rsidR="00962B04">
        <w:t>Contacts</w:t>
      </w:r>
      <w:r>
        <w:t xml:space="preserve"> and Resources</w:t>
      </w:r>
      <w:bookmarkEnd w:id="42"/>
      <w:bookmarkEnd w:id="43"/>
      <w:bookmarkEnd w:id="44"/>
      <w:r>
        <w:t xml:space="preserve"> </w:t>
      </w:r>
    </w:p>
    <w:p w14:paraId="61A81F07" w14:textId="39D89F77" w:rsidR="1A9DC21C" w:rsidRDefault="1A9DC21C" w:rsidP="00114DC7">
      <w:pPr>
        <w:tabs>
          <w:tab w:val="num" w:pos="720"/>
        </w:tabs>
        <w:spacing w:after="40" w:line="320" w:lineRule="atLeast"/>
        <w:ind w:left="360" w:hanging="360"/>
        <w:rPr>
          <w:rFonts w:ascii="Times New Roman" w:hAnsi="Times New Roman" w:cs="Times New Roman"/>
          <w:color w:val="5A5B5D"/>
          <w:sz w:val="28"/>
          <w:szCs w:val="28"/>
        </w:rPr>
      </w:pPr>
      <w:r w:rsidRPr="0486BBE6">
        <w:rPr>
          <w:rFonts w:ascii="Franklin Gothic Medium" w:eastAsia="Franklin Gothic Medium" w:hAnsi="Franklin Gothic Medium" w:cs="Franklin Gothic Medium"/>
          <w:color w:val="5A5B5D"/>
          <w:sz w:val="28"/>
          <w:szCs w:val="28"/>
        </w:rPr>
        <w:t xml:space="preserve">Federal Government </w:t>
      </w:r>
      <w:r w:rsidR="00A85084">
        <w:rPr>
          <w:rFonts w:ascii="Franklin Gothic Medium" w:eastAsia="Franklin Gothic Medium" w:hAnsi="Franklin Gothic Medium" w:cs="Franklin Gothic Medium"/>
          <w:color w:val="5A5B5D"/>
          <w:sz w:val="28"/>
          <w:szCs w:val="28"/>
        </w:rPr>
        <w:t>Contacts</w:t>
      </w:r>
      <w:r w:rsidRPr="0486BBE6">
        <w:rPr>
          <w:rFonts w:ascii="Times New Roman" w:hAnsi="Times New Roman" w:cs="Times New Roman"/>
          <w:color w:val="5A5B5D"/>
          <w:sz w:val="28"/>
          <w:szCs w:val="28"/>
        </w:rPr>
        <w:t> </w:t>
      </w:r>
    </w:p>
    <w:p w14:paraId="6AE0DAD1" w14:textId="763DDEDB" w:rsidR="1A9DC21C" w:rsidRDefault="1A9DC21C" w:rsidP="00E44C49">
      <w:pPr>
        <w:pStyle w:val="ListParagraph"/>
        <w:numPr>
          <w:ilvl w:val="0"/>
          <w:numId w:val="9"/>
        </w:numPr>
        <w:spacing w:after="120"/>
        <w:ind w:left="360"/>
        <w:rPr>
          <w:rFonts w:eastAsia="Franklin Gothic Book" w:cs="Franklin Gothic Book"/>
          <w:color w:val="000000" w:themeColor="accent5"/>
        </w:rPr>
      </w:pPr>
      <w:r w:rsidRPr="0486BBE6">
        <w:rPr>
          <w:rFonts w:eastAsia="Franklin Gothic Book" w:cs="Franklin Gothic Book"/>
          <w:color w:val="000000" w:themeColor="accent5"/>
        </w:rPr>
        <w:t xml:space="preserve">CISA (contact: </w:t>
      </w:r>
      <w:hyperlink r:id="rId35">
        <w:r w:rsidRPr="0486BBE6">
          <w:rPr>
            <w:rStyle w:val="Hyperlink"/>
            <w:rFonts w:eastAsia="Franklin Gothic Book" w:cs="Franklin Gothic Book"/>
          </w:rPr>
          <w:t>central@cisa.gov</w:t>
        </w:r>
      </w:hyperlink>
      <w:r w:rsidR="00F266F2" w:rsidRPr="00F266F2">
        <w:rPr>
          <w:rStyle w:val="Hyperlink"/>
          <w:rFonts w:eastAsia="Franklin Gothic Book" w:cs="Franklin Gothic Book"/>
          <w:color w:val="auto"/>
          <w:u w:val="none"/>
        </w:rPr>
        <w:t xml:space="preserve">, </w:t>
      </w:r>
      <w:hyperlink r:id="rId36" w:history="1">
        <w:r w:rsidR="00F266F2" w:rsidRPr="00C45925">
          <w:rPr>
            <w:rStyle w:val="Hyperlink"/>
            <w:rFonts w:eastAsia="Franklin Gothic Book" w:cs="Franklin Gothic Book"/>
          </w:rPr>
          <w:t>https://www.cisa.gov</w:t>
        </w:r>
      </w:hyperlink>
      <w:r w:rsidRPr="0486BBE6">
        <w:rPr>
          <w:rFonts w:eastAsia="Franklin Gothic Book" w:cs="Franklin Gothic Book"/>
          <w:color w:val="000000" w:themeColor="accent5"/>
        </w:rPr>
        <w:t>) </w:t>
      </w:r>
    </w:p>
    <w:p w14:paraId="72D78297" w14:textId="2E0F1A4D" w:rsidR="1A9DC21C" w:rsidRDefault="1A9DC21C" w:rsidP="00E44C49">
      <w:pPr>
        <w:pStyle w:val="ListParagraph"/>
        <w:numPr>
          <w:ilvl w:val="0"/>
          <w:numId w:val="8"/>
        </w:numPr>
        <w:spacing w:after="120"/>
        <w:ind w:left="360"/>
        <w:rPr>
          <w:rFonts w:eastAsia="Franklin Gothic Book" w:cs="Franklin Gothic Book"/>
          <w:color w:val="000000" w:themeColor="accent5"/>
        </w:rPr>
      </w:pPr>
      <w:r w:rsidRPr="0486BBE6">
        <w:rPr>
          <w:rFonts w:eastAsia="Franklin Gothic Book" w:cs="Franklin Gothic Book"/>
          <w:color w:val="000000" w:themeColor="accent5"/>
        </w:rPr>
        <w:t xml:space="preserve">United States Secret Service (USSS) Field Offices and Electronic Crimes Task Forces (ECTFs) (contact </w:t>
      </w:r>
      <w:hyperlink r:id="rId37" w:history="1">
        <w:r w:rsidR="00F266F2" w:rsidRPr="00C45925">
          <w:rPr>
            <w:rStyle w:val="Hyperlink"/>
            <w:rFonts w:eastAsia="Franklin Gothic Book" w:cs="Franklin Gothic Book"/>
          </w:rPr>
          <w:t>https://www.secretservice.gov/contact/field-offices</w:t>
        </w:r>
      </w:hyperlink>
      <w:r w:rsidRPr="0486BBE6">
        <w:rPr>
          <w:rFonts w:eastAsia="Franklin Gothic Book" w:cs="Franklin Gothic Book"/>
          <w:color w:val="000000" w:themeColor="accent5"/>
        </w:rPr>
        <w:t>,</w:t>
      </w:r>
      <w:r w:rsidR="00014CD7">
        <w:rPr>
          <w:rFonts w:eastAsia="Franklin Gothic Book" w:cs="Franklin Gothic Book"/>
          <w:color w:val="000000" w:themeColor="accent5"/>
        </w:rPr>
        <w:t xml:space="preserve"> </w:t>
      </w:r>
      <w:hyperlink r:id="rId38">
        <w:r w:rsidRPr="0486BBE6">
          <w:rPr>
            <w:rStyle w:val="Hyperlink"/>
            <w:rFonts w:eastAsia="Franklin Gothic Book" w:cs="Franklin Gothic Book"/>
          </w:rPr>
          <w:t>https://www.secretservice.gov/investigation/cyber</w:t>
        </w:r>
      </w:hyperlink>
      <w:r w:rsidRPr="0486BBE6">
        <w:rPr>
          <w:rFonts w:eastAsia="Franklin Gothic Book" w:cs="Franklin Gothic Book"/>
          <w:color w:val="000000" w:themeColor="accent5"/>
        </w:rPr>
        <w:t>) </w:t>
      </w:r>
    </w:p>
    <w:p w14:paraId="0FEF4ED4" w14:textId="4D465611" w:rsidR="1A9DC21C" w:rsidRDefault="1A9DC21C" w:rsidP="00E44C49">
      <w:pPr>
        <w:pStyle w:val="ListParagraph"/>
        <w:keepLines/>
        <w:numPr>
          <w:ilvl w:val="0"/>
          <w:numId w:val="8"/>
        </w:numPr>
        <w:spacing w:after="120"/>
        <w:ind w:left="360"/>
        <w:rPr>
          <w:rFonts w:eastAsia="Franklin Gothic Book" w:cs="Franklin Gothic Book"/>
          <w:color w:val="000000" w:themeColor="accent5"/>
        </w:rPr>
      </w:pPr>
      <w:r w:rsidRPr="0486BBE6">
        <w:rPr>
          <w:rFonts w:eastAsia="Franklin Gothic Book" w:cs="Franklin Gothic Book"/>
          <w:color w:val="000000" w:themeColor="accent5"/>
        </w:rPr>
        <w:t>Federal Bureau of Investigation (FBI) </w:t>
      </w:r>
    </w:p>
    <w:p w14:paraId="07BC6BDA" w14:textId="5FCF2FE5" w:rsidR="1A9DC21C" w:rsidRDefault="1A9DC21C" w:rsidP="00E44C49">
      <w:pPr>
        <w:pStyle w:val="ListParagraph"/>
        <w:keepLines/>
        <w:numPr>
          <w:ilvl w:val="0"/>
          <w:numId w:val="7"/>
        </w:numPr>
        <w:spacing w:after="120"/>
        <w:ind w:left="720"/>
        <w:rPr>
          <w:rFonts w:eastAsia="Franklin Gothic Book" w:cs="Franklin Gothic Book"/>
          <w:color w:val="000000" w:themeColor="accent5"/>
        </w:rPr>
      </w:pPr>
      <w:r w:rsidRPr="0486BBE6">
        <w:rPr>
          <w:rFonts w:eastAsia="Franklin Gothic Book" w:cs="Franklin Gothic Book"/>
          <w:color w:val="000000" w:themeColor="accent5"/>
        </w:rPr>
        <w:t xml:space="preserve">Field Office Cyber Task Forces (contact: </w:t>
      </w:r>
      <w:hyperlink r:id="rId39">
        <w:r w:rsidRPr="0486BBE6">
          <w:rPr>
            <w:rStyle w:val="Hyperlink"/>
            <w:rFonts w:eastAsia="Franklin Gothic Book" w:cs="Franklin Gothic Book"/>
          </w:rPr>
          <w:t>https://www.fbi.gov/contact-us/field-offices</w:t>
        </w:r>
      </w:hyperlink>
      <w:r w:rsidRPr="0486BBE6">
        <w:rPr>
          <w:rFonts w:eastAsia="Franklin Gothic Book" w:cs="Franklin Gothic Book"/>
          <w:color w:val="000000" w:themeColor="accent5"/>
        </w:rPr>
        <w:t>) </w:t>
      </w:r>
    </w:p>
    <w:p w14:paraId="439F9AA7" w14:textId="26243819" w:rsidR="1A9DC21C" w:rsidRDefault="1A9DC21C" w:rsidP="00E44C49">
      <w:pPr>
        <w:pStyle w:val="ListParagraph"/>
        <w:keepLines/>
        <w:numPr>
          <w:ilvl w:val="0"/>
          <w:numId w:val="7"/>
        </w:numPr>
        <w:spacing w:after="120"/>
        <w:ind w:left="720"/>
        <w:rPr>
          <w:rFonts w:eastAsia="Franklin Gothic Book" w:cs="Franklin Gothic Book"/>
          <w:color w:val="000000" w:themeColor="accent5"/>
        </w:rPr>
      </w:pPr>
      <w:r w:rsidRPr="0486BBE6">
        <w:rPr>
          <w:rFonts w:eastAsia="Franklin Gothic Book" w:cs="Franklin Gothic Book"/>
          <w:color w:val="000000" w:themeColor="accent5"/>
        </w:rPr>
        <w:t xml:space="preserve">Internet Crime Complain Center (IC3) (contact: </w:t>
      </w:r>
      <w:hyperlink r:id="rId40">
        <w:r w:rsidRPr="0486BBE6">
          <w:rPr>
            <w:rStyle w:val="Hyperlink"/>
            <w:rFonts w:eastAsia="Franklin Gothic Book" w:cs="Franklin Gothic Book"/>
          </w:rPr>
          <w:t>http://www.ic3.gov</w:t>
        </w:r>
      </w:hyperlink>
      <w:r w:rsidRPr="0486BBE6">
        <w:rPr>
          <w:rFonts w:eastAsia="Franklin Gothic Book" w:cs="Franklin Gothic Book"/>
          <w:color w:val="000000" w:themeColor="accent5"/>
        </w:rPr>
        <w:t>) </w:t>
      </w:r>
    </w:p>
    <w:p w14:paraId="70BF63DE" w14:textId="2E76D6B1" w:rsidR="005D365F" w:rsidRDefault="1A9DC21C" w:rsidP="00E44C49">
      <w:pPr>
        <w:pStyle w:val="ListParagraph"/>
        <w:keepLines/>
        <w:numPr>
          <w:ilvl w:val="0"/>
          <w:numId w:val="7"/>
        </w:numPr>
        <w:spacing w:after="120"/>
        <w:ind w:left="720"/>
        <w:rPr>
          <w:rFonts w:eastAsia="Franklin Gothic Medium"/>
        </w:rPr>
      </w:pPr>
      <w:r w:rsidRPr="0486BBE6">
        <w:rPr>
          <w:rFonts w:eastAsia="Franklin Gothic Book" w:cs="Franklin Gothic Book"/>
          <w:color w:val="000000" w:themeColor="accent5"/>
        </w:rPr>
        <w:t xml:space="preserve">National Cyber Investigative Joint Task Force (NCIJTF) CyWatch 24/7 Command Center (contact: </w:t>
      </w:r>
      <w:hyperlink r:id="rId41">
        <w:r w:rsidRPr="0486BBE6">
          <w:rPr>
            <w:rStyle w:val="Hyperlink"/>
            <w:rFonts w:eastAsia="Franklin Gothic Book" w:cs="Franklin Gothic Book"/>
          </w:rPr>
          <w:t>cywatch@ic.fbi.gov</w:t>
        </w:r>
      </w:hyperlink>
      <w:r w:rsidRPr="0486BBE6">
        <w:rPr>
          <w:rFonts w:eastAsia="Franklin Gothic Book" w:cs="Franklin Gothic Book"/>
          <w:color w:val="000000" w:themeColor="accent5"/>
        </w:rPr>
        <w:t>; 855-292-3937) </w:t>
      </w:r>
    </w:p>
    <w:p w14:paraId="2920F37E" w14:textId="7220D605" w:rsidR="1A9DC21C" w:rsidRDefault="1A9DC21C" w:rsidP="00114DC7">
      <w:pPr>
        <w:tabs>
          <w:tab w:val="num" w:pos="720"/>
        </w:tabs>
        <w:spacing w:after="40" w:line="320" w:lineRule="atLeast"/>
        <w:ind w:left="360" w:hanging="360"/>
        <w:rPr>
          <w:rFonts w:ascii="Times New Roman" w:hAnsi="Times New Roman" w:cs="Times New Roman"/>
          <w:color w:val="5A5B5D"/>
          <w:sz w:val="28"/>
          <w:szCs w:val="28"/>
        </w:rPr>
      </w:pPr>
      <w:r w:rsidRPr="0486BBE6">
        <w:rPr>
          <w:rFonts w:ascii="Franklin Gothic Medium" w:eastAsia="Franklin Gothic Medium" w:hAnsi="Franklin Gothic Medium" w:cs="Franklin Gothic Medium"/>
          <w:color w:val="5A5B5D"/>
          <w:sz w:val="28"/>
          <w:szCs w:val="28"/>
        </w:rPr>
        <w:t>State Level Resources</w:t>
      </w:r>
      <w:r w:rsidRPr="0486BBE6">
        <w:rPr>
          <w:rFonts w:ascii="Times New Roman" w:hAnsi="Times New Roman" w:cs="Times New Roman"/>
          <w:color w:val="5A5B5D"/>
          <w:sz w:val="28"/>
          <w:szCs w:val="28"/>
        </w:rPr>
        <w:t> </w:t>
      </w:r>
    </w:p>
    <w:p w14:paraId="6FF2B7B3" w14:textId="6434ACA5" w:rsidR="1A9DC21C" w:rsidRDefault="1A9DC21C" w:rsidP="00E44C49">
      <w:pPr>
        <w:pStyle w:val="ListParagraph"/>
        <w:keepLines/>
        <w:numPr>
          <w:ilvl w:val="0"/>
          <w:numId w:val="6"/>
        </w:numPr>
        <w:spacing w:after="120"/>
        <w:rPr>
          <w:rFonts w:eastAsia="Franklin Gothic Book" w:cs="Franklin Gothic Book"/>
          <w:color w:val="000000" w:themeColor="accent5"/>
        </w:rPr>
      </w:pPr>
      <w:r w:rsidRPr="0486BBE6">
        <w:rPr>
          <w:rFonts w:eastAsia="Franklin Gothic Book" w:cs="Franklin Gothic Book"/>
          <w:color w:val="000000" w:themeColor="accent5"/>
        </w:rPr>
        <w:t xml:space="preserve">Multi-State Information Sharing and Analysis Center (MS-ISAC) (contact: </w:t>
      </w:r>
      <w:hyperlink r:id="rId42">
        <w:r w:rsidRPr="0486BBE6">
          <w:rPr>
            <w:rStyle w:val="Hyperlink"/>
            <w:rFonts w:eastAsia="Franklin Gothic Book" w:cs="Franklin Gothic Book"/>
          </w:rPr>
          <w:t>info@msisac.org</w:t>
        </w:r>
      </w:hyperlink>
      <w:r w:rsidRPr="0486BBE6">
        <w:rPr>
          <w:rFonts w:eastAsia="Franklin Gothic Book" w:cs="Franklin Gothic Book"/>
          <w:color w:val="000000" w:themeColor="accent5"/>
        </w:rPr>
        <w:t>; 518-266-3460) </w:t>
      </w:r>
    </w:p>
    <w:p w14:paraId="53B90ECA" w14:textId="5E80F2E0" w:rsidR="1A9DC21C" w:rsidRDefault="1A9DC21C" w:rsidP="00E44C49">
      <w:pPr>
        <w:pStyle w:val="ListParagraph"/>
        <w:keepLines/>
        <w:numPr>
          <w:ilvl w:val="0"/>
          <w:numId w:val="6"/>
        </w:numPr>
        <w:spacing w:after="120"/>
        <w:rPr>
          <w:rFonts w:eastAsia="Franklin Gothic Book" w:cs="Franklin Gothic Book"/>
          <w:color w:val="000000" w:themeColor="accent5"/>
        </w:rPr>
      </w:pPr>
      <w:r w:rsidRPr="0486BBE6">
        <w:rPr>
          <w:rFonts w:eastAsia="Franklin Gothic Book" w:cs="Franklin Gothic Book"/>
          <w:color w:val="000000" w:themeColor="accent5"/>
        </w:rPr>
        <w:t>National Governors Association (NGA) (</w:t>
      </w:r>
      <w:hyperlink r:id="rId43">
        <w:r w:rsidRPr="0486BBE6">
          <w:rPr>
            <w:rStyle w:val="Hyperlink"/>
            <w:rFonts w:eastAsia="Franklin Gothic Book" w:cs="Franklin Gothic Book"/>
          </w:rPr>
          <w:t>https://www.nga.org/</w:t>
        </w:r>
      </w:hyperlink>
      <w:r w:rsidRPr="0486BBE6">
        <w:rPr>
          <w:rFonts w:eastAsia="Franklin Gothic Book" w:cs="Franklin Gothic Book"/>
          <w:color w:val="000000" w:themeColor="accent5"/>
        </w:rPr>
        <w:t>) </w:t>
      </w:r>
    </w:p>
    <w:p w14:paraId="5794B18E" w14:textId="69579517" w:rsidR="1A9DC21C" w:rsidRDefault="1A9DC21C" w:rsidP="00E44C49">
      <w:pPr>
        <w:pStyle w:val="ListParagraph"/>
        <w:keepLines/>
        <w:numPr>
          <w:ilvl w:val="0"/>
          <w:numId w:val="5"/>
        </w:numPr>
        <w:spacing w:after="120"/>
        <w:rPr>
          <w:rFonts w:eastAsia="Franklin Gothic Book" w:cs="Franklin Gothic Book"/>
          <w:color w:val="000000" w:themeColor="accent5"/>
        </w:rPr>
      </w:pPr>
      <w:r w:rsidRPr="0486BBE6">
        <w:rPr>
          <w:rFonts w:eastAsia="Franklin Gothic Book" w:cs="Franklin Gothic Book"/>
          <w:color w:val="000000" w:themeColor="accent5"/>
        </w:rPr>
        <w:t>NGA Center for Best Practices (</w:t>
      </w:r>
      <w:hyperlink r:id="rId44">
        <w:r w:rsidRPr="0486BBE6">
          <w:rPr>
            <w:rStyle w:val="Hyperlink"/>
            <w:rFonts w:eastAsia="Franklin Gothic Book" w:cs="Franklin Gothic Book"/>
          </w:rPr>
          <w:t>https://www.nga.org/bestpractices/divisions/hsps/</w:t>
        </w:r>
      </w:hyperlink>
      <w:r w:rsidRPr="0486BBE6">
        <w:rPr>
          <w:rFonts w:eastAsia="Franklin Gothic Book" w:cs="Franklin Gothic Book"/>
          <w:color w:val="000000" w:themeColor="accent5"/>
        </w:rPr>
        <w:t>) </w:t>
      </w:r>
    </w:p>
    <w:p w14:paraId="6270AD7C" w14:textId="1903B052" w:rsidR="1A9DC21C" w:rsidRDefault="1A9DC21C" w:rsidP="00E44C49">
      <w:pPr>
        <w:pStyle w:val="ListParagraph"/>
        <w:keepLines/>
        <w:numPr>
          <w:ilvl w:val="0"/>
          <w:numId w:val="4"/>
        </w:numPr>
        <w:spacing w:after="120"/>
        <w:rPr>
          <w:rFonts w:eastAsia="Franklin Gothic Book" w:cs="Franklin Gothic Book"/>
          <w:color w:val="000000" w:themeColor="accent5"/>
        </w:rPr>
      </w:pPr>
      <w:r w:rsidRPr="0486BBE6">
        <w:rPr>
          <w:rFonts w:eastAsia="Franklin Gothic Book" w:cs="Franklin Gothic Book"/>
          <w:color w:val="000000" w:themeColor="accent5"/>
        </w:rPr>
        <w:t>DHS Fusion Centers (</w:t>
      </w:r>
      <w:hyperlink r:id="rId45">
        <w:r w:rsidRPr="0486BBE6">
          <w:rPr>
            <w:rStyle w:val="Hyperlink"/>
            <w:rFonts w:eastAsia="Franklin Gothic Book" w:cs="Franklin Gothic Book"/>
          </w:rPr>
          <w:t>https://www.dhs.gov/state-and-major-urban-area-fusion-centers</w:t>
        </w:r>
      </w:hyperlink>
      <w:r w:rsidRPr="0486BBE6">
        <w:rPr>
          <w:rFonts w:eastAsia="Franklin Gothic Book" w:cs="Franklin Gothic Book"/>
          <w:color w:val="000000" w:themeColor="accent5"/>
        </w:rPr>
        <w:t>) </w:t>
      </w:r>
    </w:p>
    <w:p w14:paraId="44DEE1E9" w14:textId="6E678DD3" w:rsidR="1A9DC21C" w:rsidRDefault="1A9DC21C" w:rsidP="00E44C49">
      <w:pPr>
        <w:pStyle w:val="ListParagraph"/>
        <w:keepLines/>
        <w:numPr>
          <w:ilvl w:val="0"/>
          <w:numId w:val="3"/>
        </w:numPr>
        <w:spacing w:after="120"/>
        <w:ind w:left="360"/>
        <w:rPr>
          <w:rFonts w:eastAsia="Franklin Gothic Book" w:cs="Franklin Gothic Book"/>
          <w:color w:val="000000" w:themeColor="accent5"/>
        </w:rPr>
      </w:pPr>
      <w:r w:rsidRPr="0486BBE6">
        <w:rPr>
          <w:rFonts w:eastAsia="Franklin Gothic Book" w:cs="Franklin Gothic Book"/>
          <w:color w:val="000000" w:themeColor="accent5"/>
        </w:rPr>
        <w:t>National Association of State Chief Information Officers (NASCIO) (</w:t>
      </w:r>
      <w:hyperlink r:id="rId46">
        <w:r w:rsidRPr="0486BBE6">
          <w:rPr>
            <w:rStyle w:val="Hyperlink"/>
            <w:rFonts w:eastAsia="Franklin Gothic Book" w:cs="Franklin Gothic Book"/>
          </w:rPr>
          <w:t>https://www.nascio.org/</w:t>
        </w:r>
      </w:hyperlink>
      <w:r w:rsidRPr="0486BBE6">
        <w:rPr>
          <w:rFonts w:eastAsia="Franklin Gothic Book" w:cs="Franklin Gothic Book"/>
          <w:color w:val="000000" w:themeColor="accent5"/>
        </w:rPr>
        <w:t>) </w:t>
      </w:r>
    </w:p>
    <w:p w14:paraId="5D4EE560" w14:textId="46EC9A1D" w:rsidR="004D2CA0" w:rsidRDefault="004D2CA0" w:rsidP="00114DC7">
      <w:pPr>
        <w:spacing w:after="40" w:line="320" w:lineRule="atLeast"/>
        <w:rPr>
          <w:rFonts w:ascii="Franklin Gothic Medium" w:eastAsia="Franklin Gothic Medium" w:hAnsi="Franklin Gothic Medium" w:cs="Franklin Gothic Medium"/>
          <w:color w:val="5A5B5D"/>
          <w:sz w:val="28"/>
          <w:szCs w:val="28"/>
        </w:rPr>
      </w:pPr>
      <w:r>
        <w:rPr>
          <w:rFonts w:ascii="Franklin Gothic Medium" w:eastAsia="Franklin Gothic Medium" w:hAnsi="Franklin Gothic Medium" w:cs="Franklin Gothic Medium"/>
          <w:color w:val="5A5B5D"/>
          <w:sz w:val="28"/>
          <w:szCs w:val="28"/>
        </w:rPr>
        <w:t>Preparedness Resources</w:t>
      </w:r>
    </w:p>
    <w:p w14:paraId="6431E069" w14:textId="1504F6D0" w:rsidR="00AA7B16" w:rsidRDefault="00AA7B16" w:rsidP="00E44C49">
      <w:pPr>
        <w:pStyle w:val="ListParagraph"/>
        <w:keepLines/>
        <w:numPr>
          <w:ilvl w:val="0"/>
          <w:numId w:val="2"/>
        </w:numPr>
        <w:spacing w:after="120"/>
      </w:pPr>
      <w:r>
        <w:t>CISA Cross-sector Cybersecurity Performance Goals (</w:t>
      </w:r>
      <w:hyperlink r:id="rId47" w:history="1">
        <w:r>
          <w:rPr>
            <w:rStyle w:val="Hyperlink"/>
          </w:rPr>
          <w:t>https://www.cisa.gov/resources-tools/resources/cisa-cpg-checklist</w:t>
        </w:r>
      </w:hyperlink>
      <w:r>
        <w:t>)</w:t>
      </w:r>
    </w:p>
    <w:p w14:paraId="5DD7E18E" w14:textId="3EB3A571" w:rsidR="004D2CA0" w:rsidRDefault="004D2CA0" w:rsidP="00E44C49">
      <w:pPr>
        <w:pStyle w:val="ListParagraph"/>
        <w:keepLines/>
        <w:numPr>
          <w:ilvl w:val="0"/>
          <w:numId w:val="2"/>
        </w:numPr>
        <w:spacing w:after="120"/>
      </w:pPr>
      <w:r>
        <w:t>NIST Cybersecurity Framework Tools (</w:t>
      </w:r>
      <w:hyperlink r:id="rId48" w:history="1">
        <w:r w:rsidRPr="003E5DBE">
          <w:rPr>
            <w:rStyle w:val="Hyperlink"/>
          </w:rPr>
          <w:t>https://csf.tools/</w:t>
        </w:r>
      </w:hyperlink>
      <w:r>
        <w:t>)</w:t>
      </w:r>
    </w:p>
    <w:p w14:paraId="44E325DD" w14:textId="5FA71BA0" w:rsidR="003629F5" w:rsidRDefault="003629F5" w:rsidP="00E44C49">
      <w:pPr>
        <w:pStyle w:val="ListParagraph"/>
        <w:keepLines/>
        <w:numPr>
          <w:ilvl w:val="0"/>
          <w:numId w:val="2"/>
        </w:numPr>
        <w:spacing w:after="120"/>
      </w:pPr>
      <w:r>
        <w:t xml:space="preserve">SLTT: </w:t>
      </w:r>
    </w:p>
    <w:p w14:paraId="0437509C" w14:textId="29D5C997" w:rsidR="00B66D71" w:rsidRDefault="00292BB7" w:rsidP="00E44C49">
      <w:pPr>
        <w:pStyle w:val="ListParagraph"/>
        <w:keepLines/>
        <w:numPr>
          <w:ilvl w:val="1"/>
          <w:numId w:val="2"/>
        </w:numPr>
        <w:spacing w:after="120"/>
        <w:ind w:left="720"/>
      </w:pPr>
      <w:r>
        <w:t>State and Local Cybersecurity Grant Program (</w:t>
      </w:r>
      <w:hyperlink r:id="rId49" w:history="1">
        <w:r>
          <w:rPr>
            <w:rStyle w:val="Hyperlink"/>
          </w:rPr>
          <w:t>https://www.cisa.gov/state-and-local-cybersecurity-grant-program</w:t>
        </w:r>
      </w:hyperlink>
      <w:r>
        <w:t>)</w:t>
      </w:r>
    </w:p>
    <w:p w14:paraId="395E62E6" w14:textId="5A157506" w:rsidR="0021730E" w:rsidRDefault="0021730E" w:rsidP="00E44C49">
      <w:pPr>
        <w:pStyle w:val="ListParagraph"/>
        <w:keepLines/>
        <w:numPr>
          <w:ilvl w:val="1"/>
          <w:numId w:val="2"/>
        </w:numPr>
        <w:spacing w:after="120"/>
        <w:ind w:left="720"/>
      </w:pPr>
      <w:r>
        <w:t>CISA CDM Program (</w:t>
      </w:r>
      <w:hyperlink r:id="rId50" w:history="1">
        <w:r>
          <w:rPr>
            <w:rStyle w:val="Hyperlink"/>
          </w:rPr>
          <w:t>https://www.cisa.gov/resources-tools/programs/continuous-diagnostics-and-mitigation-cdm-program</w:t>
        </w:r>
      </w:hyperlink>
      <w:r>
        <w:t>)</w:t>
      </w:r>
    </w:p>
    <w:p w14:paraId="0CDC9158" w14:textId="4D865AF2" w:rsidR="003629F5" w:rsidRDefault="00900590" w:rsidP="00E44C49">
      <w:pPr>
        <w:pStyle w:val="ListParagraph"/>
        <w:keepLines/>
        <w:numPr>
          <w:ilvl w:val="1"/>
          <w:numId w:val="2"/>
        </w:numPr>
        <w:spacing w:after="120"/>
        <w:ind w:left="720"/>
      </w:pPr>
      <w:r>
        <w:t>CISA Find Help Locally (</w:t>
      </w:r>
      <w:hyperlink r:id="rId51" w:history="1">
        <w:r w:rsidR="00E5357E" w:rsidRPr="00360876">
          <w:rPr>
            <w:rStyle w:val="Hyperlink"/>
          </w:rPr>
          <w:t>https://www.cisa.gov/audiences/find-help-locally</w:t>
        </w:r>
      </w:hyperlink>
      <w:r>
        <w:t>)</w:t>
      </w:r>
    </w:p>
    <w:p w14:paraId="11227287" w14:textId="0EB19978" w:rsidR="1A9DC21C" w:rsidRDefault="00947CF4" w:rsidP="00341E8B">
      <w:pPr>
        <w:keepLines/>
        <w:tabs>
          <w:tab w:val="num" w:pos="720"/>
        </w:tabs>
        <w:spacing w:after="40" w:line="320" w:lineRule="atLeast"/>
        <w:ind w:left="360" w:hanging="360"/>
        <w:rPr>
          <w:rFonts w:ascii="Times New Roman" w:hAnsi="Times New Roman" w:cs="Times New Roman"/>
          <w:color w:val="5A5B5D"/>
          <w:sz w:val="28"/>
          <w:szCs w:val="28"/>
        </w:rPr>
      </w:pPr>
      <w:r>
        <w:rPr>
          <w:rFonts w:ascii="Franklin Gothic Medium" w:eastAsia="Franklin Gothic Medium" w:hAnsi="Franklin Gothic Medium" w:cs="Franklin Gothic Medium"/>
          <w:color w:val="5A5B5D"/>
          <w:sz w:val="28"/>
          <w:szCs w:val="28"/>
        </w:rPr>
        <w:t>Additional</w:t>
      </w:r>
      <w:r w:rsidR="1A9DC21C" w:rsidRPr="0486BBE6">
        <w:rPr>
          <w:rFonts w:ascii="Franklin Gothic Medium" w:eastAsia="Franklin Gothic Medium" w:hAnsi="Franklin Gothic Medium" w:cs="Franklin Gothic Medium"/>
          <w:color w:val="5A5B5D"/>
          <w:sz w:val="28"/>
          <w:szCs w:val="28"/>
        </w:rPr>
        <w:t xml:space="preserve"> Resources</w:t>
      </w:r>
      <w:r w:rsidR="1A9DC21C" w:rsidRPr="0486BBE6">
        <w:rPr>
          <w:rFonts w:ascii="Times New Roman" w:hAnsi="Times New Roman" w:cs="Times New Roman"/>
          <w:color w:val="5A5B5D"/>
          <w:sz w:val="28"/>
          <w:szCs w:val="28"/>
        </w:rPr>
        <w:t> </w:t>
      </w:r>
    </w:p>
    <w:p w14:paraId="6541066E" w14:textId="5AFA318D" w:rsidR="1A9DC21C" w:rsidRDefault="1A9DC21C" w:rsidP="00E44C49">
      <w:pPr>
        <w:pStyle w:val="ListParagraph"/>
        <w:keepLines/>
        <w:numPr>
          <w:ilvl w:val="0"/>
          <w:numId w:val="2"/>
        </w:numPr>
        <w:spacing w:after="120"/>
        <w:rPr>
          <w:rFonts w:eastAsia="Franklin Gothic Book" w:cs="Franklin Gothic Book"/>
          <w:color w:val="000000" w:themeColor="accent5"/>
        </w:rPr>
      </w:pPr>
      <w:r w:rsidRPr="1C4B9630">
        <w:rPr>
          <w:rFonts w:eastAsia="Franklin Gothic Book" w:cs="Franklin Gothic Book"/>
          <w:color w:val="000000" w:themeColor="accent5"/>
        </w:rPr>
        <w:t xml:space="preserve">InfraGard </w:t>
      </w:r>
      <w:r w:rsidR="43055678" w:rsidRPr="1C4B9630">
        <w:rPr>
          <w:rFonts w:eastAsia="Franklin Gothic Book" w:cs="Franklin Gothic Book"/>
          <w:color w:val="000000" w:themeColor="accent5"/>
        </w:rPr>
        <w:t>(</w:t>
      </w:r>
      <w:hyperlink r:id="rId52">
        <w:r w:rsidR="43055678" w:rsidRPr="1C4B9630">
          <w:rPr>
            <w:rStyle w:val="Hyperlink"/>
            <w:rFonts w:eastAsia="Franklin Gothic Book" w:cs="Franklin Gothic Book"/>
          </w:rPr>
          <w:t>https://www.infragard.org/Files/InfraGard_Redesign_2-24-2022.pdf</w:t>
        </w:r>
      </w:hyperlink>
      <w:r w:rsidRPr="1C4B9630">
        <w:rPr>
          <w:rFonts w:eastAsia="Franklin Gothic Book" w:cs="Franklin Gothic Book"/>
          <w:color w:val="000000" w:themeColor="accent5"/>
        </w:rPr>
        <w:t>) </w:t>
      </w:r>
    </w:p>
    <w:p w14:paraId="1C88F0EA" w14:textId="3FFF1363" w:rsidR="1A9DC21C" w:rsidRDefault="1A9DC21C" w:rsidP="00E44C49">
      <w:pPr>
        <w:pStyle w:val="ListParagraph"/>
        <w:keepLines/>
        <w:numPr>
          <w:ilvl w:val="0"/>
          <w:numId w:val="2"/>
        </w:numPr>
        <w:spacing w:after="120"/>
        <w:rPr>
          <w:rFonts w:eastAsia="Franklin Gothic Book" w:cs="Franklin Gothic Book"/>
          <w:color w:val="000000" w:themeColor="accent5"/>
        </w:rPr>
      </w:pPr>
      <w:r w:rsidRPr="0486BBE6">
        <w:rPr>
          <w:rFonts w:eastAsia="Franklin Gothic Book" w:cs="Franklin Gothic Book"/>
          <w:color w:val="000000" w:themeColor="accent5"/>
        </w:rPr>
        <w:t>Internet Security Alliance (</w:t>
      </w:r>
      <w:hyperlink r:id="rId53">
        <w:r w:rsidRPr="0486BBE6">
          <w:rPr>
            <w:rStyle w:val="Hyperlink"/>
            <w:rFonts w:eastAsia="Franklin Gothic Book" w:cs="Franklin Gothic Book"/>
          </w:rPr>
          <w:t>https://isalliance.org/</w:t>
        </w:r>
      </w:hyperlink>
      <w:r w:rsidRPr="0486BBE6">
        <w:rPr>
          <w:rFonts w:eastAsia="Franklin Gothic Book" w:cs="Franklin Gothic Book"/>
          <w:color w:val="000000" w:themeColor="accent5"/>
        </w:rPr>
        <w:t xml:space="preserve">)   </w:t>
      </w:r>
    </w:p>
    <w:p w14:paraId="7D271874" w14:textId="6EF02352" w:rsidR="1A9DC21C" w:rsidRDefault="1A9DC21C" w:rsidP="00E44C49">
      <w:pPr>
        <w:pStyle w:val="ListParagraph"/>
        <w:keepLines/>
        <w:numPr>
          <w:ilvl w:val="0"/>
          <w:numId w:val="2"/>
        </w:numPr>
        <w:spacing w:after="120"/>
        <w:rPr>
          <w:rFonts w:eastAsia="Franklin Gothic Book" w:cs="Franklin Gothic Book"/>
          <w:color w:val="000000" w:themeColor="accent5"/>
        </w:rPr>
      </w:pPr>
      <w:r w:rsidRPr="0486BBE6">
        <w:rPr>
          <w:rFonts w:eastAsia="Franklin Gothic Book" w:cs="Franklin Gothic Book"/>
          <w:color w:val="000000" w:themeColor="accent5"/>
        </w:rPr>
        <w:t>Information Sharing and Analysis Centers (ISACs) and Information Sharing and Analysis Organizations (ISAOs) (</w:t>
      </w:r>
      <w:hyperlink r:id="rId54">
        <w:r w:rsidRPr="0486BBE6">
          <w:rPr>
            <w:rStyle w:val="Hyperlink"/>
            <w:rFonts w:eastAsia="Franklin Gothic Book" w:cs="Franklin Gothic Book"/>
          </w:rPr>
          <w:t>https://www.isao.org/information-sharing-groups/</w:t>
        </w:r>
      </w:hyperlink>
      <w:r w:rsidRPr="0486BBE6">
        <w:rPr>
          <w:rFonts w:eastAsia="Franklin Gothic Book" w:cs="Franklin Gothic Book"/>
          <w:color w:val="000000" w:themeColor="accent5"/>
        </w:rPr>
        <w:t>) </w:t>
      </w:r>
    </w:p>
    <w:p w14:paraId="45B205EC" w14:textId="0A0597C7" w:rsidR="1A9DC21C" w:rsidRDefault="1A9DC21C" w:rsidP="00E44C49">
      <w:pPr>
        <w:pStyle w:val="ListParagraph"/>
        <w:keepLines/>
        <w:numPr>
          <w:ilvl w:val="0"/>
          <w:numId w:val="1"/>
        </w:numPr>
        <w:spacing w:after="120"/>
        <w:ind w:left="720"/>
        <w:rPr>
          <w:rFonts w:eastAsia="Franklin Gothic Book" w:cs="Franklin Gothic Book"/>
          <w:color w:val="000000" w:themeColor="accent5"/>
        </w:rPr>
      </w:pPr>
      <w:r w:rsidRPr="0486BBE6">
        <w:rPr>
          <w:rFonts w:eastAsia="Franklin Gothic Book" w:cs="Franklin Gothic Book"/>
          <w:color w:val="000000" w:themeColor="accent5"/>
        </w:rPr>
        <w:t>International Association of Certified ISAOs (</w:t>
      </w:r>
      <w:hyperlink r:id="rId55">
        <w:r w:rsidRPr="0486BBE6">
          <w:rPr>
            <w:rStyle w:val="Hyperlink"/>
            <w:rFonts w:eastAsia="Franklin Gothic Book" w:cs="Franklin Gothic Book"/>
          </w:rPr>
          <w:t>http://www.certifiedisao.org</w:t>
        </w:r>
      </w:hyperlink>
      <w:r w:rsidRPr="0486BBE6">
        <w:rPr>
          <w:rFonts w:eastAsia="Franklin Gothic Book" w:cs="Franklin Gothic Book"/>
          <w:color w:val="000000" w:themeColor="accent5"/>
        </w:rPr>
        <w:t xml:space="preserve">; contact: </w:t>
      </w:r>
      <w:hyperlink r:id="rId56">
        <w:r w:rsidRPr="0486BBE6">
          <w:rPr>
            <w:rStyle w:val="Hyperlink"/>
            <w:rFonts w:eastAsia="Franklin Gothic Book" w:cs="Franklin Gothic Book"/>
          </w:rPr>
          <w:t>operations@certifiedisao.org</w:t>
        </w:r>
      </w:hyperlink>
      <w:r w:rsidRPr="0486BBE6">
        <w:rPr>
          <w:rFonts w:eastAsia="Franklin Gothic Book" w:cs="Franklin Gothic Book"/>
          <w:color w:val="000000" w:themeColor="accent5"/>
        </w:rPr>
        <w:t>) </w:t>
      </w:r>
    </w:p>
    <w:p w14:paraId="44C09FEB" w14:textId="03B0ED62" w:rsidR="00517993" w:rsidRDefault="1A9DC21C" w:rsidP="00E44C49">
      <w:pPr>
        <w:pStyle w:val="ListParagraph"/>
        <w:keepLines/>
        <w:numPr>
          <w:ilvl w:val="0"/>
          <w:numId w:val="1"/>
        </w:numPr>
        <w:spacing w:after="120"/>
        <w:ind w:left="720"/>
        <w:rPr>
          <w:rFonts w:eastAsia="Franklin Gothic Book" w:cs="Franklin Gothic Book"/>
          <w:color w:val="000000" w:themeColor="accent5"/>
        </w:rPr>
      </w:pPr>
      <w:r w:rsidRPr="0486BBE6">
        <w:rPr>
          <w:rFonts w:eastAsia="Franklin Gothic Book" w:cs="Franklin Gothic Book"/>
          <w:color w:val="000000" w:themeColor="accent5"/>
        </w:rPr>
        <w:t>National Council of ISACs (</w:t>
      </w:r>
      <w:hyperlink r:id="rId57">
        <w:r w:rsidRPr="0486BBE6">
          <w:rPr>
            <w:rStyle w:val="Hyperlink"/>
            <w:rFonts w:eastAsia="Franklin Gothic Book" w:cs="Franklin Gothic Book"/>
          </w:rPr>
          <w:t>https://www.nationalisacs.org</w:t>
        </w:r>
      </w:hyperlink>
      <w:r w:rsidRPr="0486BBE6">
        <w:rPr>
          <w:rFonts w:eastAsia="Franklin Gothic Book" w:cs="Franklin Gothic Book"/>
          <w:color w:val="000000" w:themeColor="accent5"/>
        </w:rPr>
        <w:t>)</w:t>
      </w:r>
    </w:p>
    <w:p w14:paraId="08814207" w14:textId="4208CFD3" w:rsidR="003B3949" w:rsidRDefault="003B3949">
      <w:pPr>
        <w:spacing w:after="160" w:line="259" w:lineRule="auto"/>
        <w:rPr>
          <w:rFonts w:eastAsia="Franklin Gothic Book" w:cs="Franklin Gothic Book"/>
          <w:color w:val="000000" w:themeColor="accent5"/>
        </w:rPr>
      </w:pPr>
      <w:r>
        <w:rPr>
          <w:rFonts w:eastAsia="Franklin Gothic Book" w:cs="Franklin Gothic Book"/>
          <w:color w:val="000000" w:themeColor="accent5"/>
        </w:rPr>
        <w:br w:type="page"/>
      </w:r>
    </w:p>
    <w:p w14:paraId="6719BB99" w14:textId="1200CB04" w:rsidR="00834E3F" w:rsidRDefault="001F5B51" w:rsidP="005F5270">
      <w:pPr>
        <w:pStyle w:val="Heading1"/>
      </w:pPr>
      <w:bookmarkStart w:id="45" w:name="_Toc161840343"/>
      <w:r w:rsidRPr="001F5B51">
        <w:lastRenderedPageBreak/>
        <w:t xml:space="preserve">Appendix: Highlighted </w:t>
      </w:r>
      <w:r w:rsidR="00C30A67">
        <w:t>C</w:t>
      </w:r>
      <w:r w:rsidRPr="001F5B51">
        <w:t xml:space="preserve">yber </w:t>
      </w:r>
      <w:r w:rsidR="00C30A67">
        <w:t>R</w:t>
      </w:r>
      <w:r w:rsidRPr="001F5B51">
        <w:t xml:space="preserve">esponse </w:t>
      </w:r>
      <w:r w:rsidR="00C30A67">
        <w:t>G</w:t>
      </w:r>
      <w:r w:rsidRPr="001F5B51">
        <w:t>uides</w:t>
      </w:r>
      <w:bookmarkEnd w:id="45"/>
    </w:p>
    <w:p w14:paraId="4B96C880" w14:textId="16419483" w:rsidR="001F5B51" w:rsidRPr="00411F75" w:rsidRDefault="001F5B51" w:rsidP="00411F75">
      <w:pPr>
        <w:pStyle w:val="Heading2"/>
      </w:pPr>
      <w:r>
        <w:t>Preparedness</w:t>
      </w:r>
      <w:r w:rsidR="00411F75">
        <w:t xml:space="preserve"> </w:t>
      </w:r>
      <w:r>
        <w:rPr>
          <w:rFonts w:eastAsia="Franklin Gothic Book"/>
        </w:rPr>
        <w:t>CISA Cyber Essentials Starter Kit</w:t>
      </w:r>
    </w:p>
    <w:p w14:paraId="47502BB2" w14:textId="7A223040" w:rsidR="006867F4" w:rsidRDefault="006867F4" w:rsidP="001F5B51">
      <w:pPr>
        <w:rPr>
          <w:rFonts w:eastAsia="Franklin Gothic Book"/>
        </w:rPr>
      </w:pPr>
      <w:r w:rsidRPr="006867F4">
        <w:rPr>
          <w:rFonts w:eastAsia="Franklin Gothic Book"/>
          <w:noProof/>
        </w:rPr>
        <w:drawing>
          <wp:inline distT="0" distB="0" distL="0" distR="0" wp14:anchorId="5517F622" wp14:editId="7024B397">
            <wp:extent cx="1971675" cy="1950587"/>
            <wp:effectExtent l="0" t="0" r="0" b="0"/>
            <wp:docPr id="117697776" name="Picture 1" descr="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7776" name="Picture 1" descr="Scatter chart, qr code&#10;&#10;Description automatically generated"/>
                    <pic:cNvPicPr/>
                  </pic:nvPicPr>
                  <pic:blipFill rotWithShape="1">
                    <a:blip r:embed="rId58"/>
                    <a:srcRect l="5687" t="5687" r="5687" b="6634"/>
                    <a:stretch/>
                  </pic:blipFill>
                  <pic:spPr bwMode="auto">
                    <a:xfrm>
                      <a:off x="0" y="0"/>
                      <a:ext cx="1976455" cy="1955316"/>
                    </a:xfrm>
                    <a:prstGeom prst="rect">
                      <a:avLst/>
                    </a:prstGeom>
                    <a:ln>
                      <a:noFill/>
                    </a:ln>
                    <a:extLst>
                      <a:ext uri="{53640926-AAD7-44D8-BBD7-CCE9431645EC}">
                        <a14:shadowObscured xmlns:a14="http://schemas.microsoft.com/office/drawing/2010/main"/>
                      </a:ext>
                    </a:extLst>
                  </pic:spPr>
                </pic:pic>
              </a:graphicData>
            </a:graphic>
          </wp:inline>
        </w:drawing>
      </w:r>
      <w:r w:rsidR="000B7952" w:rsidRPr="000B7952">
        <w:rPr>
          <w:rFonts w:eastAsia="Franklin Gothic Book"/>
        </w:rPr>
        <w:t>https://www.cisa.gov/sites/default/files/publications/Cyber%2520Essentials%2520Starter%2520Kit_03.12.2021_508_0.pdf</w:t>
      </w:r>
      <w:r w:rsidR="00EB0549">
        <w:rPr>
          <w:rFonts w:eastAsia="Franklin Gothic Book"/>
        </w:rPr>
        <w:t xml:space="preserve"> </w:t>
      </w:r>
    </w:p>
    <w:p w14:paraId="53AF07DB" w14:textId="719A8474" w:rsidR="00795358" w:rsidRDefault="00795358" w:rsidP="00795358">
      <w:pPr>
        <w:pStyle w:val="Heading2"/>
        <w:rPr>
          <w:rFonts w:eastAsia="Franklin Gothic Book"/>
        </w:rPr>
      </w:pPr>
      <w:r>
        <w:rPr>
          <w:rFonts w:eastAsia="Franklin Gothic Book"/>
        </w:rPr>
        <w:t>Healthcare specific cybersecurity guidance from US Dept. Health and Human Services</w:t>
      </w:r>
    </w:p>
    <w:p w14:paraId="6B922BD9" w14:textId="1C0CE42F" w:rsidR="00795358" w:rsidRDefault="00245CB3" w:rsidP="001F5B51">
      <w:pPr>
        <w:rPr>
          <w:rFonts w:eastAsia="Franklin Gothic Book"/>
        </w:rPr>
      </w:pPr>
      <w:r w:rsidRPr="00245CB3">
        <w:rPr>
          <w:rFonts w:eastAsia="Franklin Gothic Book"/>
          <w:noProof/>
        </w:rPr>
        <w:drawing>
          <wp:inline distT="0" distB="0" distL="0" distR="0" wp14:anchorId="5BADABCC" wp14:editId="5FE54B3D">
            <wp:extent cx="1914525" cy="1938759"/>
            <wp:effectExtent l="0" t="0" r="0" b="4445"/>
            <wp:docPr id="903363877"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63877" name="Picture 1" descr="Qr code&#10;&#10;Description automatically generated"/>
                    <pic:cNvPicPr/>
                  </pic:nvPicPr>
                  <pic:blipFill rotWithShape="1">
                    <a:blip r:embed="rId59"/>
                    <a:srcRect l="7065" t="6521" r="7065" b="6521"/>
                    <a:stretch/>
                  </pic:blipFill>
                  <pic:spPr bwMode="auto">
                    <a:xfrm>
                      <a:off x="0" y="0"/>
                      <a:ext cx="1923683" cy="1948032"/>
                    </a:xfrm>
                    <a:prstGeom prst="rect">
                      <a:avLst/>
                    </a:prstGeom>
                    <a:ln>
                      <a:noFill/>
                    </a:ln>
                    <a:extLst>
                      <a:ext uri="{53640926-AAD7-44D8-BBD7-CCE9431645EC}">
                        <a14:shadowObscured xmlns:a14="http://schemas.microsoft.com/office/drawing/2010/main"/>
                      </a:ext>
                    </a:extLst>
                  </pic:spPr>
                </pic:pic>
              </a:graphicData>
            </a:graphic>
          </wp:inline>
        </w:drawing>
      </w:r>
      <w:r w:rsidRPr="00245CB3">
        <w:t xml:space="preserve"> </w:t>
      </w:r>
      <w:r w:rsidRPr="00245CB3">
        <w:rPr>
          <w:rFonts w:eastAsia="Franklin Gothic Book"/>
        </w:rPr>
        <w:t>https://405d.hhs.gov/</w:t>
      </w:r>
    </w:p>
    <w:p w14:paraId="17B4C730" w14:textId="03108804" w:rsidR="006867F4" w:rsidRDefault="001B7053" w:rsidP="000B7952">
      <w:pPr>
        <w:pStyle w:val="Heading2"/>
        <w:rPr>
          <w:rFonts w:eastAsia="Franklin Gothic Book"/>
        </w:rPr>
      </w:pPr>
      <w:r>
        <w:rPr>
          <w:rFonts w:eastAsia="Franklin Gothic Book"/>
        </w:rPr>
        <w:t xml:space="preserve">CISA: </w:t>
      </w:r>
      <w:r>
        <w:t>Federal Government Cybersecurity Incident &amp; Vulnerability Response Playbooks</w:t>
      </w:r>
    </w:p>
    <w:p w14:paraId="572A4CD5" w14:textId="60C054E9" w:rsidR="001B7053" w:rsidRPr="001F5B51" w:rsidRDefault="001B7053" w:rsidP="001F5B51">
      <w:pPr>
        <w:rPr>
          <w:rFonts w:eastAsia="Franklin Gothic Book"/>
        </w:rPr>
      </w:pPr>
      <w:r w:rsidRPr="001B7053">
        <w:rPr>
          <w:rFonts w:eastAsia="Franklin Gothic Book"/>
          <w:noProof/>
        </w:rPr>
        <w:drawing>
          <wp:inline distT="0" distB="0" distL="0" distR="0" wp14:anchorId="44AEEDC2" wp14:editId="3A034C03">
            <wp:extent cx="2066925" cy="2066925"/>
            <wp:effectExtent l="0" t="0" r="9525" b="9525"/>
            <wp:docPr id="1754868454"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68454" name="Picture 1" descr="Qr code&#10;&#10;Description automatically generated"/>
                    <pic:cNvPicPr/>
                  </pic:nvPicPr>
                  <pic:blipFill rotWithShape="1">
                    <a:blip r:embed="rId60"/>
                    <a:srcRect l="5814" t="5814" r="5814" b="5814"/>
                    <a:stretch/>
                  </pic:blipFill>
                  <pic:spPr bwMode="auto">
                    <a:xfrm>
                      <a:off x="0" y="0"/>
                      <a:ext cx="2066925" cy="2066925"/>
                    </a:xfrm>
                    <a:prstGeom prst="rect">
                      <a:avLst/>
                    </a:prstGeom>
                    <a:ln>
                      <a:noFill/>
                    </a:ln>
                    <a:extLst>
                      <a:ext uri="{53640926-AAD7-44D8-BBD7-CCE9431645EC}">
                        <a14:shadowObscured xmlns:a14="http://schemas.microsoft.com/office/drawing/2010/main"/>
                      </a:ext>
                    </a:extLst>
                  </pic:spPr>
                </pic:pic>
              </a:graphicData>
            </a:graphic>
          </wp:inline>
        </w:drawing>
      </w:r>
      <w:r w:rsidRPr="001B7053">
        <w:t xml:space="preserve"> </w:t>
      </w:r>
      <w:hyperlink r:id="rId61" w:history="1">
        <w:r w:rsidRPr="00590043">
          <w:rPr>
            <w:rStyle w:val="Hyperlink"/>
            <w:rFonts w:eastAsia="Franklin Gothic Book"/>
          </w:rPr>
          <w:t>https://www.cisa.</w:t>
        </w:r>
        <w:bookmarkStart w:id="46" w:name="_Hlt196402868"/>
        <w:bookmarkStart w:id="47" w:name="_Hlt196402869"/>
        <w:r w:rsidRPr="00590043">
          <w:rPr>
            <w:rStyle w:val="Hyperlink"/>
            <w:rFonts w:eastAsia="Franklin Gothic Book"/>
          </w:rPr>
          <w:t>g</w:t>
        </w:r>
        <w:bookmarkEnd w:id="46"/>
        <w:bookmarkEnd w:id="47"/>
        <w:r w:rsidRPr="00590043">
          <w:rPr>
            <w:rStyle w:val="Hyperlink"/>
            <w:rFonts w:eastAsia="Franklin Gothic Book"/>
          </w:rPr>
          <w:t>ov/sites/default/files/2024-03/Federal_Government_Cybersecurity_Incident_and_Vulnerability_Response_Playbooks_508C.pdf</w:t>
        </w:r>
      </w:hyperlink>
      <w:r>
        <w:rPr>
          <w:rFonts w:eastAsia="Franklin Gothic Book"/>
        </w:rPr>
        <w:t xml:space="preserve"> </w:t>
      </w:r>
    </w:p>
    <w:sectPr w:rsidR="001B7053" w:rsidRPr="001F5B51" w:rsidSect="00697316">
      <w:headerReference w:type="default" r:id="rId62"/>
      <w:footerReference w:type="default" r:id="rId63"/>
      <w:pgSz w:w="12240" w:h="15840" w:code="1"/>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B37C8" w14:textId="77777777" w:rsidR="00834987" w:rsidRDefault="00834987" w:rsidP="000F70D8">
      <w:r>
        <w:separator/>
      </w:r>
    </w:p>
    <w:p w14:paraId="5C47D5E3" w14:textId="77777777" w:rsidR="00834987" w:rsidRDefault="00834987" w:rsidP="000F70D8"/>
    <w:p w14:paraId="4AE54466" w14:textId="77777777" w:rsidR="00834987" w:rsidRDefault="00834987" w:rsidP="000F70D8"/>
    <w:p w14:paraId="587DDC36" w14:textId="77777777" w:rsidR="00834987" w:rsidRDefault="00834987" w:rsidP="000F70D8"/>
    <w:p w14:paraId="6F75F7AE" w14:textId="77777777" w:rsidR="00834987" w:rsidRDefault="00834987" w:rsidP="000F70D8"/>
    <w:p w14:paraId="1BABB5EA" w14:textId="77777777" w:rsidR="00834987" w:rsidRDefault="00834987" w:rsidP="000F70D8"/>
  </w:endnote>
  <w:endnote w:type="continuationSeparator" w:id="0">
    <w:p w14:paraId="1E429DDB" w14:textId="77777777" w:rsidR="00834987" w:rsidRDefault="00834987" w:rsidP="000F70D8">
      <w:r>
        <w:continuationSeparator/>
      </w:r>
    </w:p>
    <w:p w14:paraId="7CAEA15D" w14:textId="77777777" w:rsidR="00834987" w:rsidRDefault="00834987" w:rsidP="000F70D8"/>
    <w:p w14:paraId="52715F93" w14:textId="77777777" w:rsidR="00834987" w:rsidRDefault="00834987" w:rsidP="000F70D8"/>
    <w:p w14:paraId="626C6EBB" w14:textId="77777777" w:rsidR="00834987" w:rsidRDefault="00834987" w:rsidP="000F70D8"/>
    <w:p w14:paraId="74E0DE16" w14:textId="77777777" w:rsidR="00834987" w:rsidRDefault="00834987" w:rsidP="000F70D8"/>
    <w:p w14:paraId="71B4F03E" w14:textId="77777777" w:rsidR="00834987" w:rsidRDefault="00834987" w:rsidP="000F70D8"/>
  </w:endnote>
  <w:endnote w:type="continuationNotice" w:id="1">
    <w:p w14:paraId="2DDFBEEC" w14:textId="77777777" w:rsidR="00834987" w:rsidRDefault="00834987" w:rsidP="000F70D8"/>
    <w:p w14:paraId="7BAC2B10" w14:textId="77777777" w:rsidR="00834987" w:rsidRDefault="00834987" w:rsidP="000F70D8"/>
    <w:p w14:paraId="16FD0205" w14:textId="77777777" w:rsidR="00834987" w:rsidRDefault="00834987" w:rsidP="000F70D8"/>
    <w:p w14:paraId="03434161" w14:textId="77777777" w:rsidR="00834987" w:rsidRDefault="00834987" w:rsidP="000F70D8"/>
    <w:p w14:paraId="462FC542" w14:textId="77777777" w:rsidR="00834987" w:rsidRDefault="00834987" w:rsidP="000F70D8"/>
    <w:p w14:paraId="31AF5676" w14:textId="77777777" w:rsidR="00834987" w:rsidRDefault="00834987" w:rsidP="000F70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2A4E494-EB42-47CA-A40F-E771F40C21A7}"/>
    <w:embedBold r:id="rId2" w:fontKey="{F82B3F73-359F-4C32-89F2-F15AC290118D}"/>
    <w:embedItalic r:id="rId3" w:fontKey="{0A25717F-6A64-4C83-A474-83748F227F23}"/>
    <w:embedBoldItalic r:id="rId4" w:fontKey="{67ABB74C-97C0-404B-B2B2-5794492932B8}"/>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5" w:fontKey="{1E562BB9-0C57-4179-A00A-DC556418D44E}"/>
    <w:embedBold r:id="rId6" w:fontKey="{899E885B-80A6-4C72-8766-37A1720CB60F}"/>
    <w:embedItalic r:id="rId7" w:fontKey="{6C414634-C66A-45E2-ACFD-4B2E09BAD249}"/>
  </w:font>
  <w:font w:name="Franklin Gothic Medium">
    <w:panose1 w:val="020B0603020102020204"/>
    <w:charset w:val="00"/>
    <w:family w:val="swiss"/>
    <w:pitch w:val="variable"/>
    <w:sig w:usb0="00000287" w:usb1="00000000" w:usb2="00000000" w:usb3="00000000" w:csb0="0000009F" w:csb1="00000000"/>
    <w:embedRegular r:id="rId8" w:fontKey="{206949DF-FEFC-4C18-8302-DBE197FC5E75}"/>
    <w:embedBold r:id="rId9" w:fontKey="{0AE13F00-8975-4BFC-949A-E8D65A02325F}"/>
    <w:embedItalic r:id="rId10" w:fontKey="{7FBEC3ED-0016-4CB3-ACA8-470158EAAE90}"/>
    <w:embedBoldItalic r:id="rId11" w:fontKey="{B74BB5BA-2C25-45B0-8269-7E605BCC3916}"/>
  </w:font>
  <w:font w:name="Franklin Gothic Demi">
    <w:panose1 w:val="020B0703020102020204"/>
    <w:charset w:val="00"/>
    <w:family w:val="swiss"/>
    <w:pitch w:val="variable"/>
    <w:sig w:usb0="00000287" w:usb1="00000000" w:usb2="00000000" w:usb3="00000000" w:csb0="0000009F" w:csb1="00000000"/>
    <w:embedRegular r:id="rId12" w:fontKey="{C8609F1B-D3C7-4D05-899C-A3A404257306}"/>
    <w:embedBold r:id="rId13" w:fontKey="{9D9E1D6E-FB2E-4BF1-BE08-7F7F20D1819C}"/>
    <w:embedItalic r:id="rId14" w:fontKey="{66CE9C72-F4B7-4E61-948A-ED211CA762FF}"/>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5" w:fontKey="{7863A041-B24D-4125-977C-346A4678A17B}"/>
  </w:font>
  <w:font w:name="MinionPro-Regular">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6" w:fontKey="{00B6A6B2-D65E-4ED8-82F2-12761AE44C61}"/>
  </w:font>
  <w:font w:name="Noto Serif CJK SC">
    <w:charset w:val="00"/>
    <w:family w:val="auto"/>
    <w:pitch w:val="variable"/>
  </w:font>
  <w:font w:name="nyt-imperial">
    <w:charset w:val="00"/>
    <w:family w:val="auto"/>
    <w:pitch w:val="default"/>
  </w:font>
  <w:font w:name="Gotham Bold">
    <w:altName w:val="Calibri"/>
    <w:panose1 w:val="00000000000000000000"/>
    <w:charset w:val="00"/>
    <w:family w:val="swiss"/>
    <w:notTrueType/>
    <w:pitch w:val="default"/>
    <w:sig w:usb0="00000003" w:usb1="00000000" w:usb2="00000000" w:usb3="00000000" w:csb0="00000001" w:csb1="00000000"/>
  </w:font>
  <w:font w:name="Gotham Narrow Medium">
    <w:altName w:val="Tahoma"/>
    <w:panose1 w:val="00000000000000000000"/>
    <w:charset w:val="00"/>
    <w:family w:val="swiss"/>
    <w:notTrueType/>
    <w:pitch w:val="default"/>
    <w:sig w:usb0="00000003" w:usb1="00000000" w:usb2="00000000" w:usb3="00000000" w:csb0="00000001" w:csb1="00000000"/>
  </w:font>
  <w:font w:name="Gotham Medium">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7" w:fontKey="{E1947495-515B-4E64-97E4-695EBB140CD0}"/>
  </w:font>
  <w:font w:name="Liberation Serif">
    <w:altName w:val="Times New Roman"/>
    <w:charset w:val="00"/>
    <w:family w:val="roman"/>
    <w:pitch w:val="variable"/>
  </w:font>
  <w:font w:name="Lohit Devanagari">
    <w:altName w:val="Calibri"/>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embedRegular r:id="rId18" w:fontKey="{AEC80C25-CA2F-4C16-B05A-5493D048B7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11343" w14:textId="77777777" w:rsidR="002655DB" w:rsidRPr="00D95140" w:rsidRDefault="002655DB" w:rsidP="000F70D8">
    <w:pPr>
      <w:pStyle w:val="Footer"/>
      <w:rPr>
        <w:noProof/>
        <w:szCs w:val="20"/>
      </w:rPr>
    </w:pPr>
    <w:r>
      <w:rPr>
        <w:szCs w:val="20"/>
      </w:rPr>
      <w:ptab w:relativeTo="margin" w:alignment="left" w:leader="none"/>
    </w:r>
    <w:r>
      <w:rPr>
        <w:szCs w:val="20"/>
      </w:rPr>
      <w:t xml:space="preserve">Page | </w:t>
    </w:r>
    <w:r w:rsidRPr="000F393D">
      <w:rPr>
        <w:color w:val="2B579A"/>
        <w:szCs w:val="20"/>
        <w:shd w:val="clear" w:color="auto" w:fill="E6E6E6"/>
      </w:rPr>
      <w:fldChar w:fldCharType="begin"/>
    </w:r>
    <w:r w:rsidRPr="000F393D">
      <w:rPr>
        <w:szCs w:val="20"/>
      </w:rPr>
      <w:instrText xml:space="preserve"> PAGE </w:instrText>
    </w:r>
    <w:r w:rsidRPr="000F393D">
      <w:rPr>
        <w:color w:val="2B579A"/>
        <w:szCs w:val="20"/>
        <w:shd w:val="clear" w:color="auto" w:fill="E6E6E6"/>
      </w:rPr>
      <w:fldChar w:fldCharType="separate"/>
    </w:r>
    <w:r>
      <w:rPr>
        <w:noProof/>
        <w:szCs w:val="20"/>
      </w:rPr>
      <w:t>2</w:t>
    </w:r>
    <w:r w:rsidRPr="000F393D">
      <w:rPr>
        <w:color w:val="2B579A"/>
        <w:szCs w:val="20"/>
        <w:shd w:val="clear" w:color="auto" w:fill="E6E6E6"/>
      </w:rPr>
      <w:fldChar w:fldCharType="end"/>
    </w:r>
    <w:r w:rsidRPr="000F393D">
      <w:rPr>
        <w:szCs w:val="20"/>
      </w:rPr>
      <w:t xml:space="preserve"> of </w:t>
    </w:r>
    <w:r w:rsidRPr="000F393D">
      <w:rPr>
        <w:color w:val="2B579A"/>
        <w:szCs w:val="20"/>
        <w:shd w:val="clear" w:color="auto" w:fill="E6E6E6"/>
      </w:rPr>
      <w:fldChar w:fldCharType="begin"/>
    </w:r>
    <w:r w:rsidRPr="000F393D">
      <w:rPr>
        <w:szCs w:val="20"/>
      </w:rPr>
      <w:instrText xml:space="preserve"> NUMPAGES  </w:instrText>
    </w:r>
    <w:r w:rsidRPr="000F393D">
      <w:rPr>
        <w:color w:val="2B579A"/>
        <w:szCs w:val="20"/>
        <w:shd w:val="clear" w:color="auto" w:fill="E6E6E6"/>
      </w:rPr>
      <w:fldChar w:fldCharType="separate"/>
    </w:r>
    <w:r>
      <w:rPr>
        <w:noProof/>
        <w:szCs w:val="20"/>
      </w:rPr>
      <w:t>16</w:t>
    </w:r>
    <w:r w:rsidRPr="000F393D">
      <w:rPr>
        <w:noProof/>
        <w:color w:val="2B579A"/>
        <w:szCs w:val="20"/>
        <w:shd w:val="clear" w:color="auto" w:fill="E6E6E6"/>
      </w:rPr>
      <w:fldChar w:fldCharType="end"/>
    </w:r>
    <w:r>
      <w:rPr>
        <w:noProof/>
        <w:szCs w:val="20"/>
      </w:rPr>
      <w:t xml:space="preserve"> </w:t>
    </w:r>
    <w:r>
      <w:rPr>
        <w:noProof/>
        <w:szCs w:val="20"/>
      </w:rPr>
      <w:ptab w:relativeTo="margin" w:alignment="center" w:leader="none"/>
    </w:r>
    <w:r w:rsidRPr="00921A7E">
      <w:rPr>
        <w:rStyle w:val="ClassificationNumberDateChar"/>
      </w:rPr>
      <w:t>UNCLASSIFIED // FOR OFFICIAL USE ONLY</w:t>
    </w:r>
    <w:r>
      <w:tab/>
    </w:r>
    <w:r>
      <w:ptab w:relativeTo="margin" w:alignment="right" w:leader="none"/>
    </w:r>
    <w:r w:rsidRPr="0028391C">
      <w:rPr>
        <w:rStyle w:val="TLPAMBER"/>
      </w:rPr>
      <w:t>TLP:AMBER</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F1E69" w14:textId="275C993E" w:rsidR="004564D3" w:rsidRDefault="00C30A67" w:rsidP="00925485">
    <w:pPr>
      <w:pStyle w:val="Header"/>
      <w:pBdr>
        <w:top w:val="single" w:sz="8" w:space="1" w:color="auto"/>
      </w:pBdr>
    </w:pPr>
    <w:r>
      <w:t>Appendix: Highlighted Cyber Response Guides</w:t>
    </w:r>
    <w:r w:rsidR="004564D3">
      <w:t xml:space="preserve"> </w:t>
    </w:r>
    <w:r w:rsidR="004564D3" w:rsidRPr="00F2393D">
      <w:tab/>
    </w:r>
    <w:r w:rsidR="004564D3" w:rsidRPr="00F2393D">
      <w:fldChar w:fldCharType="begin"/>
    </w:r>
    <w:r w:rsidR="004564D3" w:rsidRPr="00F2393D">
      <w:instrText xml:space="preserve"> PAGE   \* MERGEFORMAT </w:instrText>
    </w:r>
    <w:r w:rsidR="004564D3" w:rsidRPr="00F2393D">
      <w:fldChar w:fldCharType="separate"/>
    </w:r>
    <w:r w:rsidR="009626A7">
      <w:rPr>
        <w:noProof/>
      </w:rPr>
      <w:t>30</w:t>
    </w:r>
    <w:r w:rsidR="004564D3" w:rsidRPr="00F2393D">
      <w:rPr>
        <w:noProof/>
      </w:rPr>
      <w:fldChar w:fldCharType="end"/>
    </w:r>
    <w:r w:rsidR="004564D3" w:rsidRPr="00F2393D">
      <w:rPr>
        <w:rStyle w:val="PageNumber"/>
        <w:color w:val="406278"/>
        <w:sz w:val="20"/>
      </w:rPr>
      <w:tab/>
    </w:r>
    <w:r w:rsidR="00AC3D01">
      <w:t>Coconino County Health and Human Services</w:t>
    </w:r>
  </w:p>
  <w:p w14:paraId="470E4BF4" w14:textId="07BDC038" w:rsidR="004564D3" w:rsidRPr="009F3037" w:rsidRDefault="004564D3" w:rsidP="00CF4090">
    <w:pPr>
      <w:pStyle w:val="Header"/>
      <w:rPr>
        <w:color w:val="FFFFFF" w:themeColor="accent6"/>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AF6145">
      <w:rPr>
        <w:rFonts w:ascii="Franklin Gothic Demi" w:hAnsi="Franklin Gothic Demi"/>
        <w:color w:val="FFFFFF" w:themeColor="accent6"/>
        <w:highlight w:val="black"/>
      </w:rPr>
      <w:t>CLEAR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1CC7E" w14:textId="77777777" w:rsidR="002655DB" w:rsidRDefault="002655DB" w:rsidP="00550043">
    <w:pPr>
      <w:pStyle w:val="Header"/>
      <w:tabs>
        <w:tab w:val="clear" w:pos="9360"/>
      </w:tabs>
    </w:pPr>
    <w:r>
      <w:tab/>
    </w:r>
  </w:p>
  <w:p w14:paraId="7F8EBAB0" w14:textId="77777777" w:rsidR="002655DB" w:rsidRPr="00EC1433" w:rsidRDefault="002655DB" w:rsidP="00EE28C7">
    <w:pPr>
      <w:pStyle w:val="Header"/>
      <w:tabs>
        <w:tab w:val="clear" w:pos="9360"/>
      </w:tabs>
      <w:jc w:val="right"/>
      <w:rPr>
        <w:rFonts w:ascii="Franklin Gothic Demi" w:eastAsiaTheme="minorHAnsi" w:hAnsi="Franklin Gothic Demi" w:cs="Times New Roman"/>
        <w:color w:val="FFFFFF" w:themeColor="accent6"/>
        <w:highlight w:val="black"/>
      </w:rPr>
    </w:pPr>
    <w:r>
      <w:rPr>
        <w:rFonts w:ascii="Franklin Gothic Medium" w:hAnsi="Franklin Gothic Medium"/>
        <w:color w:val="005288"/>
        <w:sz w:val="20"/>
        <w:szCs w:val="20"/>
      </w:rPr>
      <w:t xml:space="preserve">                                                                                   </w:t>
    </w:r>
    <w:r w:rsidRPr="00EC1433">
      <w:rPr>
        <w:rFonts w:ascii="Franklin Gothic Demi" w:hAnsi="Franklin Gothic Demi"/>
        <w:color w:val="FFFFFF" w:themeColor="accent6"/>
        <w:highlight w:val="black"/>
      </w:rPr>
      <w:t>TLP:</w:t>
    </w:r>
    <w:r>
      <w:rPr>
        <w:rFonts w:ascii="Franklin Gothic Demi" w:hAnsi="Franklin Gothic Demi"/>
        <w:color w:val="FFFFFF" w:themeColor="accent6"/>
        <w:highlight w:val="black"/>
      </w:rPr>
      <w:t>CLEAR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428F0" w14:textId="7EDE6CBF" w:rsidR="004564D3" w:rsidRPr="009F3037" w:rsidRDefault="009C261E" w:rsidP="006A2F06">
    <w:pPr>
      <w:pStyle w:val="Footer"/>
      <w:ind w:right="180"/>
      <w:jc w:val="right"/>
      <w:rPr>
        <w:rFonts w:ascii="Franklin Gothic Demi" w:eastAsiaTheme="minorHAnsi" w:hAnsi="Franklin Gothic Demi" w:cs="Times New Roman"/>
        <w:color w:val="FFFFFF" w:themeColor="accent6"/>
        <w:highlight w:val="black"/>
      </w:rPr>
    </w:pPr>
    <w:r>
      <w:rPr>
        <w:rFonts w:ascii="Franklin Gothic Demi" w:hAnsi="Franklin Gothic Demi"/>
        <w:color w:val="FFFFFF" w:themeColor="accent6"/>
        <w:highlight w:val="black"/>
      </w:rPr>
      <w:t>TLP</w:t>
    </w:r>
    <w:r w:rsidR="00E63DF7">
      <w:rPr>
        <w:rFonts w:ascii="Franklin Gothic Demi" w:hAnsi="Franklin Gothic Demi"/>
        <w:color w:val="FFFFFF" w:themeColor="accent6"/>
        <w:highlight w:val="black"/>
      </w:rPr>
      <w:t>:CLEAR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610E9" w14:textId="77777777" w:rsidR="004564D3" w:rsidRPr="00285420" w:rsidRDefault="004564D3" w:rsidP="00285420">
    <w:pPr>
      <w:pStyle w:val="Header"/>
      <w:pBdr>
        <w:top w:val="single" w:sz="8" w:space="1" w:color="auto"/>
      </w:pBdr>
      <w:tabs>
        <w:tab w:val="left" w:pos="5647"/>
      </w:tabs>
      <w:spacing w:before="120"/>
      <w:rPr>
        <w:rFonts w:eastAsiaTheme="minorHAnsi"/>
      </w:rPr>
    </w:pPr>
    <w:r w:rsidRPr="00285420">
      <w:rPr>
        <w:rFonts w:eastAsiaTheme="minorHAnsi"/>
      </w:rPr>
      <w:t>Style Guide</w:t>
    </w:r>
    <w:r w:rsidRPr="00285420">
      <w:rPr>
        <w:rFonts w:eastAsiaTheme="minorHAnsi"/>
      </w:rPr>
      <w:tab/>
    </w:r>
    <w:r w:rsidRPr="00285420">
      <w:rPr>
        <w:rFonts w:eastAsiaTheme="minorHAnsi"/>
      </w:rPr>
      <w:fldChar w:fldCharType="begin"/>
    </w:r>
    <w:r w:rsidRPr="00285420">
      <w:rPr>
        <w:rFonts w:eastAsiaTheme="minorHAnsi"/>
      </w:rPr>
      <w:instrText xml:space="preserve"> PAGE   \* MERGEFORMAT </w:instrText>
    </w:r>
    <w:r w:rsidRPr="00285420">
      <w:rPr>
        <w:rFonts w:eastAsiaTheme="minorHAnsi"/>
      </w:rPr>
      <w:fldChar w:fldCharType="separate"/>
    </w:r>
    <w:r>
      <w:rPr>
        <w:rFonts w:eastAsiaTheme="minorHAnsi"/>
        <w:noProof/>
      </w:rPr>
      <w:t>3</w:t>
    </w:r>
    <w:r w:rsidRPr="00285420">
      <w:rPr>
        <w:rFonts w:eastAsiaTheme="minorHAnsi"/>
      </w:rPr>
      <w:fldChar w:fldCharType="end"/>
    </w:r>
    <w:r w:rsidRPr="00285420">
      <w:rPr>
        <w:rFonts w:eastAsiaTheme="minorHAnsi"/>
      </w:rPr>
      <w:tab/>
    </w:r>
    <w:r>
      <w:rPr>
        <w:rFonts w:eastAsiaTheme="minorHAnsi"/>
      </w:rPr>
      <w:tab/>
    </w:r>
    <w:r w:rsidRPr="00285420">
      <w:rPr>
        <w:rFonts w:eastAsiaTheme="minorHAnsi"/>
      </w:rPr>
      <w:t>&lt;Sponsoring Agency&gt;</w:t>
    </w:r>
  </w:p>
  <w:p w14:paraId="13937E62" w14:textId="2B565A4A" w:rsidR="004564D3" w:rsidRPr="00285420" w:rsidRDefault="004564D3" w:rsidP="00F94E10">
    <w:pPr>
      <w:pStyle w:val="Header"/>
      <w:tabs>
        <w:tab w:val="clear" w:pos="9360"/>
      </w:tabs>
      <w:jc w:val="right"/>
      <w:rPr>
        <w:rFonts w:ascii="Franklin Gothic Demi" w:eastAsiaTheme="minorHAnsi" w:hAnsi="Franklin Gothic Demi" w:cs="Times New Roman"/>
        <w:color w:val="FFC000"/>
        <w:highlight w:val="black"/>
      </w:rPr>
    </w:pPr>
    <w:r w:rsidRPr="00784EC2">
      <w:rPr>
        <w:rFonts w:ascii="Franklin Gothic Demi" w:hAnsi="Franklin Gothic Demi"/>
        <w:color w:val="33FF00"/>
        <w:highlight w:val="black"/>
      </w:rPr>
      <w:t>TLP:GREEN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FC268" w14:textId="310BCFCB" w:rsidR="004564D3" w:rsidRDefault="004564D3" w:rsidP="00925485">
    <w:pPr>
      <w:pStyle w:val="Header"/>
      <w:pBdr>
        <w:top w:val="single" w:sz="8" w:space="1" w:color="auto"/>
      </w:pBdr>
    </w:pPr>
    <w:r>
      <w:t>Exercise Overview</w:t>
    </w:r>
    <w:r w:rsidRPr="00F2393D">
      <w:tab/>
    </w:r>
    <w:r w:rsidRPr="00F2393D">
      <w:fldChar w:fldCharType="begin"/>
    </w:r>
    <w:r w:rsidRPr="00F2393D">
      <w:instrText xml:space="preserve"> PAGE   \* MERGEFORMAT </w:instrText>
    </w:r>
    <w:r w:rsidRPr="00F2393D">
      <w:fldChar w:fldCharType="separate"/>
    </w:r>
    <w:r w:rsidR="009626A7">
      <w:rPr>
        <w:noProof/>
      </w:rPr>
      <w:t>5</w:t>
    </w:r>
    <w:r w:rsidRPr="00F2393D">
      <w:rPr>
        <w:noProof/>
      </w:rPr>
      <w:fldChar w:fldCharType="end"/>
    </w:r>
    <w:r w:rsidRPr="00F2393D">
      <w:rPr>
        <w:rStyle w:val="PageNumber"/>
        <w:color w:val="406278"/>
        <w:sz w:val="20"/>
      </w:rPr>
      <w:tab/>
    </w:r>
    <w:r w:rsidR="003707C9">
      <w:t>Coconino County Health and Human Services</w:t>
    </w:r>
  </w:p>
  <w:p w14:paraId="0461F5C3" w14:textId="1417A152" w:rsidR="004564D3" w:rsidRPr="009F3037" w:rsidRDefault="004564D3" w:rsidP="00CF4090">
    <w:pPr>
      <w:pStyle w:val="Header"/>
      <w:rPr>
        <w:rFonts w:ascii="Franklin Gothic Demi" w:eastAsiaTheme="minorHAnsi" w:hAnsi="Franklin Gothic Demi" w:cs="Times New Roman"/>
        <w:color w:val="FFFFFF" w:themeColor="accent6"/>
        <w:highlight w:val="black"/>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Pr>
        <w:rFonts w:ascii="Franklin Gothic Demi" w:hAnsi="Franklin Gothic Demi"/>
        <w:color w:val="FFFFFF" w:themeColor="accent6"/>
        <w:highlight w:val="black"/>
      </w:rPr>
      <w:t>CLEAR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CA2D4" w14:textId="64650C51" w:rsidR="004564D3" w:rsidRDefault="004564D3" w:rsidP="00925485">
    <w:pPr>
      <w:pStyle w:val="Header"/>
      <w:pBdr>
        <w:top w:val="single" w:sz="8" w:space="1" w:color="auto"/>
      </w:pBdr>
    </w:pPr>
    <w:r w:rsidRPr="00D13241">
      <w:t>General Information</w:t>
    </w:r>
    <w:r w:rsidRPr="00F2393D">
      <w:tab/>
    </w:r>
    <w:r w:rsidRPr="00F2393D">
      <w:fldChar w:fldCharType="begin"/>
    </w:r>
    <w:r w:rsidRPr="00F2393D">
      <w:instrText xml:space="preserve"> PAGE   \* MERGEFORMAT </w:instrText>
    </w:r>
    <w:r w:rsidRPr="00F2393D">
      <w:fldChar w:fldCharType="separate"/>
    </w:r>
    <w:r w:rsidR="009626A7">
      <w:rPr>
        <w:noProof/>
      </w:rPr>
      <w:t>8</w:t>
    </w:r>
    <w:r w:rsidRPr="00F2393D">
      <w:rPr>
        <w:noProof/>
      </w:rPr>
      <w:fldChar w:fldCharType="end"/>
    </w:r>
    <w:r w:rsidRPr="00F2393D">
      <w:rPr>
        <w:rStyle w:val="PageNumber"/>
        <w:color w:val="406278"/>
        <w:sz w:val="20"/>
      </w:rPr>
      <w:tab/>
    </w:r>
    <w:r w:rsidR="00AC3D01">
      <w:t>Coconino County Health and Human Services</w:t>
    </w:r>
  </w:p>
  <w:p w14:paraId="2B4F70FD" w14:textId="4ACF5E84" w:rsidR="004564D3" w:rsidRPr="009F3037" w:rsidRDefault="004564D3" w:rsidP="00CF4090">
    <w:pPr>
      <w:pStyle w:val="Header"/>
      <w:rPr>
        <w:rFonts w:ascii="Franklin Gothic Demi" w:eastAsiaTheme="minorHAnsi" w:hAnsi="Franklin Gothic Demi" w:cs="Times New Roman"/>
        <w:color w:val="FFFFFF" w:themeColor="accent6"/>
        <w:highlight w:val="black"/>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Pr>
        <w:rFonts w:ascii="Franklin Gothic Demi" w:hAnsi="Franklin Gothic Demi"/>
        <w:color w:val="FFFFFF" w:themeColor="accent6"/>
        <w:highlight w:val="black"/>
      </w:rPr>
      <w:t>CLEAR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EA007" w14:textId="31985A5D" w:rsidR="004564D3" w:rsidRDefault="00526211" w:rsidP="00925485">
    <w:pPr>
      <w:pStyle w:val="Header"/>
      <w:pBdr>
        <w:top w:val="single" w:sz="8" w:space="1" w:color="auto"/>
      </w:pBdr>
    </w:pPr>
    <w:r>
      <w:t>Exercise Play Summary</w:t>
    </w:r>
    <w:r w:rsidR="004564D3" w:rsidRPr="00F2393D">
      <w:tab/>
    </w:r>
    <w:r w:rsidR="004564D3" w:rsidRPr="00F2393D">
      <w:fldChar w:fldCharType="begin"/>
    </w:r>
    <w:r w:rsidR="004564D3" w:rsidRPr="00F2393D">
      <w:instrText xml:space="preserve"> PAGE   \* MERGEFORMAT </w:instrText>
    </w:r>
    <w:r w:rsidR="004564D3" w:rsidRPr="00F2393D">
      <w:fldChar w:fldCharType="separate"/>
    </w:r>
    <w:r w:rsidR="009626A7">
      <w:rPr>
        <w:noProof/>
      </w:rPr>
      <w:t>23</w:t>
    </w:r>
    <w:r w:rsidR="004564D3" w:rsidRPr="00F2393D">
      <w:rPr>
        <w:noProof/>
      </w:rPr>
      <w:fldChar w:fldCharType="end"/>
    </w:r>
    <w:r w:rsidR="004564D3" w:rsidRPr="00F2393D">
      <w:rPr>
        <w:rStyle w:val="PageNumber"/>
        <w:color w:val="406278"/>
        <w:sz w:val="20"/>
      </w:rPr>
      <w:tab/>
    </w:r>
    <w:r w:rsidR="00AC3D01">
      <w:t>Coconino County Health and Human Services</w:t>
    </w:r>
  </w:p>
  <w:p w14:paraId="211E0316" w14:textId="15FE5C44" w:rsidR="004564D3" w:rsidRPr="009F3037" w:rsidRDefault="004564D3" w:rsidP="00CF4090">
    <w:pPr>
      <w:pStyle w:val="Header"/>
      <w:rPr>
        <w:color w:val="FFFFFF" w:themeColor="accent6"/>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Pr>
        <w:rFonts w:ascii="Franklin Gothic Demi" w:hAnsi="Franklin Gothic Demi"/>
        <w:color w:val="FFFFFF" w:themeColor="accent6"/>
        <w:highlight w:val="black"/>
      </w:rPr>
      <w:t>CLEAR</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4DA24" w14:textId="10B05F2C" w:rsidR="00526211" w:rsidRDefault="00C30A67" w:rsidP="00925485">
    <w:pPr>
      <w:pStyle w:val="Header"/>
      <w:pBdr>
        <w:top w:val="single" w:sz="8" w:space="1" w:color="auto"/>
      </w:pBdr>
    </w:pPr>
    <w:r>
      <w:t>Appendix B: Acronyms</w:t>
    </w:r>
    <w:r w:rsidR="00526211" w:rsidRPr="00F2393D">
      <w:tab/>
    </w:r>
    <w:r w:rsidR="00526211" w:rsidRPr="00F2393D">
      <w:fldChar w:fldCharType="begin"/>
    </w:r>
    <w:r w:rsidR="00526211" w:rsidRPr="00F2393D">
      <w:instrText xml:space="preserve"> PAGE   \* MERGEFORMAT </w:instrText>
    </w:r>
    <w:r w:rsidR="00526211" w:rsidRPr="00F2393D">
      <w:fldChar w:fldCharType="separate"/>
    </w:r>
    <w:r w:rsidR="00526211">
      <w:rPr>
        <w:noProof/>
      </w:rPr>
      <w:t>23</w:t>
    </w:r>
    <w:r w:rsidR="00526211" w:rsidRPr="00F2393D">
      <w:rPr>
        <w:noProof/>
      </w:rPr>
      <w:fldChar w:fldCharType="end"/>
    </w:r>
    <w:r w:rsidR="00526211" w:rsidRPr="00F2393D">
      <w:rPr>
        <w:rStyle w:val="PageNumber"/>
        <w:color w:val="406278"/>
        <w:sz w:val="20"/>
      </w:rPr>
      <w:tab/>
    </w:r>
    <w:r w:rsidR="00526211">
      <w:t>Coconino County Health and Human Services</w:t>
    </w:r>
  </w:p>
  <w:p w14:paraId="086193B0" w14:textId="77777777" w:rsidR="00526211" w:rsidRPr="009F3037" w:rsidRDefault="00526211" w:rsidP="00CF4090">
    <w:pPr>
      <w:pStyle w:val="Header"/>
      <w:rPr>
        <w:color w:val="FFFFFF" w:themeColor="accent6"/>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Pr>
        <w:rFonts w:ascii="Franklin Gothic Demi" w:hAnsi="Franklin Gothic Demi"/>
        <w:color w:val="FFFFFF" w:themeColor="accent6"/>
        <w:highlight w:val="black"/>
      </w:rPr>
      <w:t>CLEAR</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FC896" w14:textId="6B5C517B" w:rsidR="004564D3" w:rsidRDefault="004564D3" w:rsidP="00082417">
    <w:pPr>
      <w:pStyle w:val="Header"/>
      <w:pBdr>
        <w:top w:val="single" w:sz="8" w:space="1" w:color="auto"/>
      </w:pBdr>
    </w:pPr>
    <w:r>
      <w:t xml:space="preserve">Appendix D: Attacks and </w:t>
    </w:r>
    <w:r w:rsidR="00861E82">
      <w:t>Threats</w:t>
    </w:r>
    <w:r w:rsidRPr="00F2393D">
      <w:tab/>
    </w:r>
    <w:r w:rsidRPr="00F2393D">
      <w:fldChar w:fldCharType="begin"/>
    </w:r>
    <w:r w:rsidRPr="00F2393D">
      <w:instrText xml:space="preserve"> PAGE   \* MERGEFORMAT </w:instrText>
    </w:r>
    <w:r w:rsidRPr="00F2393D">
      <w:fldChar w:fldCharType="separate"/>
    </w:r>
    <w:r w:rsidR="009626A7">
      <w:rPr>
        <w:noProof/>
      </w:rPr>
      <w:t>26</w:t>
    </w:r>
    <w:r w:rsidRPr="00F2393D">
      <w:rPr>
        <w:noProof/>
      </w:rPr>
      <w:fldChar w:fldCharType="end"/>
    </w:r>
    <w:r w:rsidRPr="00F2393D">
      <w:rPr>
        <w:rStyle w:val="PageNumber"/>
        <w:color w:val="406278"/>
        <w:sz w:val="20"/>
      </w:rPr>
      <w:tab/>
    </w:r>
    <w:r w:rsidR="00AC3D01">
      <w:t>Coconino County Health and Human Services</w:t>
    </w:r>
  </w:p>
  <w:p w14:paraId="0B5EEE9F" w14:textId="0BAE91ED" w:rsidR="004564D3" w:rsidRPr="009F3037" w:rsidRDefault="004564D3" w:rsidP="00082417">
    <w:pPr>
      <w:pStyle w:val="Header"/>
      <w:rPr>
        <w:color w:val="FFFFFF" w:themeColor="accent6"/>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Pr>
        <w:rFonts w:ascii="Franklin Gothic Demi" w:hAnsi="Franklin Gothic Demi"/>
        <w:color w:val="FFFFFF" w:themeColor="accent6"/>
        <w:highlight w:val="black"/>
      </w:rPr>
      <w:t>CLEAR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B12D4" w14:textId="77777777" w:rsidR="00834987" w:rsidRDefault="00834987" w:rsidP="000F70D8">
      <w:r>
        <w:separator/>
      </w:r>
    </w:p>
  </w:footnote>
  <w:footnote w:type="continuationSeparator" w:id="0">
    <w:p w14:paraId="54131DD6" w14:textId="77777777" w:rsidR="00834987" w:rsidRDefault="00834987" w:rsidP="000F70D8">
      <w:r>
        <w:continuationSeparator/>
      </w:r>
    </w:p>
  </w:footnote>
  <w:footnote w:type="continuationNotice" w:id="1">
    <w:p w14:paraId="6962170C" w14:textId="77777777" w:rsidR="00834987" w:rsidRPr="0089256A" w:rsidRDefault="00834987" w:rsidP="000F70D8">
      <w:pPr>
        <w:pStyle w:val="Footer"/>
      </w:pPr>
    </w:p>
  </w:footnote>
  <w:footnote w:id="2">
    <w:p w14:paraId="05AA7CAD" w14:textId="77777777" w:rsidR="00BC3B3F" w:rsidRPr="00543E78" w:rsidRDefault="00BC3B3F" w:rsidP="00AC3FDF">
      <w:pPr>
        <w:pStyle w:val="FootnoteText"/>
        <w:spacing w:line="240" w:lineRule="auto"/>
        <w:rPr>
          <w:sz w:val="17"/>
          <w:szCs w:val="17"/>
        </w:rPr>
      </w:pPr>
      <w:r w:rsidRPr="00543E78">
        <w:rPr>
          <w:rStyle w:val="FootnoteReference"/>
          <w:sz w:val="17"/>
          <w:szCs w:val="17"/>
        </w:rPr>
        <w:footnoteRef/>
      </w:r>
      <w:r w:rsidRPr="00543E78">
        <w:rPr>
          <w:sz w:val="17"/>
          <w:szCs w:val="17"/>
        </w:rPr>
        <w:t xml:space="preserve"> Alanna Quillen, Larry Collins and Lili Zheng, “Dallas releases technology accountability report following ransomware attack,” </w:t>
      </w:r>
      <w:r w:rsidRPr="00543E78">
        <w:rPr>
          <w:i/>
          <w:sz w:val="17"/>
          <w:szCs w:val="17"/>
        </w:rPr>
        <w:t xml:space="preserve">NBC DFW, </w:t>
      </w:r>
      <w:r w:rsidRPr="00543E78">
        <w:rPr>
          <w:sz w:val="17"/>
          <w:szCs w:val="17"/>
        </w:rPr>
        <w:t xml:space="preserve">June 9, 2023, </w:t>
      </w:r>
      <w:hyperlink r:id="rId1" w:history="1">
        <w:r w:rsidRPr="00543E78">
          <w:rPr>
            <w:rStyle w:val="Hyperlink"/>
            <w:sz w:val="17"/>
            <w:szCs w:val="17"/>
          </w:rPr>
          <w:t>https://www.nbcdfw.com/news/local/dallas-to-release-technology-accountability-report-following-ransomware-attack/3274570/</w:t>
        </w:r>
      </w:hyperlink>
      <w:r w:rsidRPr="00543E78">
        <w:rPr>
          <w:sz w:val="17"/>
          <w:szCs w:val="17"/>
        </w:rPr>
        <w:t xml:space="preserve">. </w:t>
      </w:r>
    </w:p>
  </w:footnote>
  <w:footnote w:id="3">
    <w:p w14:paraId="787D9FCF" w14:textId="1A022872" w:rsidR="00BC3B3F" w:rsidRPr="00543E78" w:rsidRDefault="00BC3B3F" w:rsidP="00AC3FDF">
      <w:pPr>
        <w:pStyle w:val="FootnoteText"/>
        <w:spacing w:line="240" w:lineRule="auto"/>
        <w:rPr>
          <w:sz w:val="17"/>
          <w:szCs w:val="17"/>
        </w:rPr>
      </w:pPr>
      <w:r w:rsidRPr="00543E78">
        <w:rPr>
          <w:rStyle w:val="FootnoteReference"/>
          <w:sz w:val="17"/>
          <w:szCs w:val="17"/>
        </w:rPr>
        <w:footnoteRef/>
      </w:r>
      <w:r w:rsidRPr="00543E78">
        <w:rPr>
          <w:sz w:val="17"/>
          <w:szCs w:val="17"/>
        </w:rPr>
        <w:t xml:space="preserve"> Ken Kalthoff, “Dallas pays millions for ransomware expenses after May attack,” </w:t>
      </w:r>
      <w:r w:rsidRPr="00346D59">
        <w:rPr>
          <w:i/>
          <w:iCs/>
          <w:sz w:val="17"/>
          <w:szCs w:val="17"/>
        </w:rPr>
        <w:t>NBC DFW</w:t>
      </w:r>
      <w:r w:rsidRPr="00543E78">
        <w:rPr>
          <w:sz w:val="17"/>
          <w:szCs w:val="17"/>
        </w:rPr>
        <w:t xml:space="preserve">, June 9, 2023, </w:t>
      </w:r>
      <w:hyperlink r:id="rId2" w:history="1">
        <w:r w:rsidRPr="00543E78">
          <w:rPr>
            <w:rStyle w:val="Hyperlink"/>
            <w:sz w:val="17"/>
            <w:szCs w:val="17"/>
          </w:rPr>
          <w:t>https://www.nbcdfw.com/news/local/dallas-pays-millions-for-ransomware-expenses-after-may-attack/3313643/</w:t>
        </w:r>
      </w:hyperlink>
      <w:r w:rsidR="000005BF" w:rsidRPr="00543E78">
        <w:rPr>
          <w:rStyle w:val="Hyperlink"/>
          <w:sz w:val="17"/>
          <w:szCs w:val="17"/>
        </w:rPr>
        <w:t xml:space="preserve">. </w:t>
      </w:r>
      <w:r w:rsidR="000005BF" w:rsidRPr="00543E78">
        <w:rPr>
          <w:sz w:val="17"/>
          <w:szCs w:val="17"/>
        </w:rPr>
        <w:t xml:space="preserve"> </w:t>
      </w:r>
      <w:r w:rsidR="000C463C" w:rsidRPr="00543E78">
        <w:rPr>
          <w:sz w:val="17"/>
          <w:szCs w:val="17"/>
        </w:rPr>
        <w:t xml:space="preserve"> </w:t>
      </w:r>
      <w:r w:rsidR="001D631E" w:rsidRPr="00543E78">
        <w:rPr>
          <w:sz w:val="17"/>
          <w:szCs w:val="17"/>
        </w:rPr>
        <w:t xml:space="preserve"> </w:t>
      </w:r>
    </w:p>
  </w:footnote>
  <w:footnote w:id="4">
    <w:p w14:paraId="79B80D5F" w14:textId="22C6E54C" w:rsidR="00BC3B3F" w:rsidRPr="00543E78" w:rsidRDefault="00BC3B3F" w:rsidP="00AC3FDF">
      <w:pPr>
        <w:pStyle w:val="FootnoteText"/>
        <w:spacing w:line="240" w:lineRule="auto"/>
        <w:rPr>
          <w:sz w:val="17"/>
          <w:szCs w:val="17"/>
        </w:rPr>
      </w:pPr>
      <w:r w:rsidRPr="00543E78">
        <w:rPr>
          <w:rStyle w:val="FootnoteReference"/>
          <w:sz w:val="17"/>
          <w:szCs w:val="17"/>
        </w:rPr>
        <w:footnoteRef/>
      </w:r>
      <w:r w:rsidRPr="00543E78">
        <w:rPr>
          <w:sz w:val="17"/>
          <w:szCs w:val="17"/>
        </w:rPr>
        <w:t xml:space="preserve"> Stephanie Sierra, “Did Oakland have right cyber insurance before the ransomware hack? Here’s what experts say,” </w:t>
      </w:r>
      <w:r w:rsidRPr="00543E78">
        <w:rPr>
          <w:i/>
          <w:sz w:val="17"/>
          <w:szCs w:val="17"/>
        </w:rPr>
        <w:t xml:space="preserve">ABC7 San Franciso, </w:t>
      </w:r>
      <w:r w:rsidRPr="00543E78">
        <w:rPr>
          <w:sz w:val="17"/>
          <w:szCs w:val="17"/>
        </w:rPr>
        <w:t>May 12, 2023,</w:t>
      </w:r>
      <w:r w:rsidRPr="00543E78">
        <w:rPr>
          <w:i/>
          <w:sz w:val="17"/>
          <w:szCs w:val="17"/>
        </w:rPr>
        <w:t xml:space="preserve"> </w:t>
      </w:r>
      <w:hyperlink r:id="rId3" w:anchor=":~:text=Four%20months%20after%20the%20%22Play,Team%20no%20payment%20was%20made." w:history="1">
        <w:r w:rsidR="00672B1D" w:rsidRPr="00543E78">
          <w:rPr>
            <w:rStyle w:val="Hyperlink"/>
            <w:sz w:val="17"/>
            <w:szCs w:val="17"/>
          </w:rPr>
          <w:t>https://abc7news.com/oakland-ransomware-attack-hacked-cyber-insurance-san-bernardino-county/13240537/#:~:text=Four%20months%20after%20the%20%22Play,Team%20no%20payment%20was%20made.</w:t>
        </w:r>
      </w:hyperlink>
    </w:p>
  </w:footnote>
  <w:footnote w:id="5">
    <w:p w14:paraId="24E5FF3B" w14:textId="77777777" w:rsidR="00BC3B3F" w:rsidRPr="00FE0233" w:rsidRDefault="00BC3B3F" w:rsidP="00AC3FDF">
      <w:pPr>
        <w:pStyle w:val="FootnoteText"/>
        <w:spacing w:line="240" w:lineRule="auto"/>
        <w:rPr>
          <w:sz w:val="17"/>
          <w:szCs w:val="17"/>
        </w:rPr>
      </w:pPr>
      <w:r w:rsidRPr="00543E78">
        <w:rPr>
          <w:rStyle w:val="FootnoteReference"/>
          <w:sz w:val="17"/>
          <w:szCs w:val="17"/>
        </w:rPr>
        <w:footnoteRef/>
      </w:r>
      <w:r w:rsidRPr="00543E78">
        <w:rPr>
          <w:sz w:val="17"/>
          <w:szCs w:val="17"/>
        </w:rPr>
        <w:t xml:space="preserve"> Shomik Mukherjee,“Oakland hit with class-action lawsuit by city employees over ransomware attack,” </w:t>
      </w:r>
      <w:r w:rsidRPr="00543E78">
        <w:rPr>
          <w:i/>
          <w:sz w:val="17"/>
          <w:szCs w:val="17"/>
        </w:rPr>
        <w:t xml:space="preserve">Easy Bay Times, </w:t>
      </w:r>
      <w:r w:rsidRPr="00543E78">
        <w:rPr>
          <w:sz w:val="17"/>
          <w:szCs w:val="17"/>
        </w:rPr>
        <w:t xml:space="preserve">May 31, 2023, </w:t>
      </w:r>
      <w:hyperlink r:id="rId4" w:history="1">
        <w:r w:rsidRPr="00543E78">
          <w:rPr>
            <w:rStyle w:val="Hyperlink"/>
            <w:sz w:val="17"/>
            <w:szCs w:val="17"/>
          </w:rPr>
          <w:t>https://www.eastbaytimes.com/2023/05/31/oakland-hit-with-class-action-lawsuit-over-ransomware-attack/</w:t>
        </w:r>
      </w:hyperlink>
      <w:r w:rsidRPr="00543E78">
        <w:rPr>
          <w:sz w:val="17"/>
          <w:szCs w:val="17"/>
        </w:rPr>
        <w:t>.</w:t>
      </w:r>
      <w:r w:rsidRPr="00FE0233">
        <w:rPr>
          <w:sz w:val="17"/>
          <w:szCs w:val="17"/>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3A628" w14:textId="77777777" w:rsidR="00ED53A0" w:rsidRDefault="007553CB">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04D42" w14:textId="77777777" w:rsidR="002655DB" w:rsidRPr="00EC1433" w:rsidRDefault="002655DB" w:rsidP="00285420">
    <w:pPr>
      <w:pStyle w:val="Header"/>
      <w:tabs>
        <w:tab w:val="clear" w:pos="9360"/>
      </w:tabs>
      <w:jc w:val="right"/>
      <w:rPr>
        <w:rFonts w:ascii="Franklin Gothic Demi" w:eastAsiaTheme="minorHAnsi" w:hAnsi="Franklin Gothic Demi" w:cs="Times New Roman"/>
        <w:color w:val="FFFFFF" w:themeColor="accent6"/>
        <w:highlight w:val="black"/>
      </w:rPr>
    </w:pPr>
    <w:r w:rsidRPr="00EC1433">
      <w:rPr>
        <w:noProof/>
        <w:color w:val="FFFFFF" w:themeColor="accent6"/>
        <w:szCs w:val="20"/>
      </w:rPr>
      <w:tab/>
    </w:r>
    <w:r w:rsidRPr="00EC1433">
      <w:rPr>
        <w:rFonts w:ascii="Franklin Gothic Demi" w:hAnsi="Franklin Gothic Demi"/>
        <w:color w:val="FFFFFF" w:themeColor="accent6"/>
        <w:highlight w:val="black"/>
      </w:rPr>
      <w:t>TLP:</w:t>
    </w:r>
    <w:r>
      <w:rPr>
        <w:rFonts w:ascii="Franklin Gothic Demi" w:hAnsi="Franklin Gothic Demi"/>
        <w:color w:val="FFFFFF" w:themeColor="accent6"/>
        <w:highlight w:val="black"/>
      </w:rPr>
      <w:t>CLEAR</w:t>
    </w:r>
  </w:p>
  <w:p w14:paraId="67A1613A" w14:textId="7E22F0A9" w:rsidR="00AC3D01" w:rsidRPr="004D7A81" w:rsidRDefault="00AC3D01" w:rsidP="00AC3D01">
    <w:pPr>
      <w:pStyle w:val="ClassificationNumberDate"/>
      <w:tabs>
        <w:tab w:val="center" w:pos="4680"/>
        <w:tab w:val="right" w:pos="9360"/>
      </w:tabs>
      <w:spacing w:after="0" w:line="240" w:lineRule="auto"/>
      <w:jc w:val="center"/>
      <w:rPr>
        <w:color w:val="FFC000"/>
        <w:sz w:val="22"/>
      </w:rPr>
    </w:pPr>
    <w:r>
      <w:rPr>
        <w:rStyle w:val="ClassificationNumberDateChar"/>
        <w:rFonts w:cs="Arial"/>
        <w:sz w:val="22"/>
      </w:rPr>
      <w:t xml:space="preserve">Dr. Evil’s </w:t>
    </w:r>
    <w:r w:rsidR="004D747F">
      <w:rPr>
        <w:rStyle w:val="ClassificationNumberDateChar"/>
        <w:rFonts w:cs="Arial"/>
        <w:sz w:val="22"/>
      </w:rPr>
      <w:t>Revenge: CyberSizzle</w:t>
    </w:r>
  </w:p>
  <w:p w14:paraId="14757DA0" w14:textId="3D7F9581" w:rsidR="002655DB" w:rsidRPr="008B231B" w:rsidRDefault="002655DB" w:rsidP="008B231B">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w:t>
    </w:r>
    <w:r w:rsidR="002F347B">
      <w:rPr>
        <w:rStyle w:val="TLPWHITE"/>
        <w:rFonts w:ascii="Franklin Gothic Book" w:hAnsi="Franklin Gothic Book" w:cs="Arial"/>
        <w:color w:val="auto"/>
        <w:bdr w:val="none" w:sz="0" w:space="0" w:color="auto"/>
        <w:shd w:val="clear" w:color="auto" w:fill="auto"/>
      </w:rPr>
      <w:t>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53EFF" w14:textId="23445267" w:rsidR="002655DB" w:rsidRPr="00550043" w:rsidRDefault="002655DB" w:rsidP="00550043">
    <w:pPr>
      <w:pStyle w:val="ClassificationNumberDate"/>
      <w:spacing w:after="120"/>
      <w:jc w:val="right"/>
      <w:rPr>
        <w:rStyle w:val="ClassificationNumberDateChar"/>
        <w:rFonts w:ascii="Franklin Gothic Demi" w:hAnsi="Franklin Gothic Demi"/>
        <w:color w:val="FFFFFF" w:themeColor="accent6"/>
        <w:sz w:val="22"/>
      </w:rPr>
    </w:pPr>
    <w:r w:rsidRPr="00EC1433">
      <w:rPr>
        <w:rFonts w:ascii="Franklin Gothic Demi" w:hAnsi="Franklin Gothic Demi"/>
        <w:color w:val="FFFFFF" w:themeColor="accent6"/>
        <w:sz w:val="22"/>
        <w:highlight w:val="black"/>
      </w:rPr>
      <w:t>TLP:</w:t>
    </w:r>
    <w:r>
      <w:rPr>
        <w:rFonts w:ascii="Franklin Gothic Demi" w:hAnsi="Franklin Gothic Demi"/>
        <w:color w:val="FFFFFF" w:themeColor="accent6"/>
        <w:sz w:val="22"/>
        <w:highlight w:val="black"/>
      </w:rPr>
      <w:t>CLEAR</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5BCFB" w14:textId="7294E190" w:rsidR="004564D3" w:rsidRPr="009F3037" w:rsidRDefault="004564D3" w:rsidP="00103BE4">
    <w:pPr>
      <w:pStyle w:val="Footer"/>
      <w:tabs>
        <w:tab w:val="clear" w:pos="9360"/>
        <w:tab w:val="left" w:pos="10260"/>
        <w:tab w:val="left" w:pos="10350"/>
      </w:tabs>
      <w:ind w:right="180"/>
      <w:rPr>
        <w:rStyle w:val="TLPWHITE"/>
      </w:rPr>
    </w:pPr>
    <w:r w:rsidRPr="009F3037">
      <w:rPr>
        <w:rStyle w:val="Heading3Char"/>
        <w:noProof/>
        <w:color w:val="FFFFFF" w:themeColor="accent6"/>
      </w:rPr>
      <w:ptab w:relativeTo="margin" w:alignment="center" w:leader="none"/>
    </w:r>
    <w:r w:rsidRPr="009F3037">
      <w:rPr>
        <w:color w:val="FFFFFF" w:themeColor="accent6"/>
      </w:rPr>
      <w:t xml:space="preserve"> </w:t>
    </w:r>
    <w:r w:rsidRPr="009F3037">
      <w:rPr>
        <w:rStyle w:val="ClassificationNumberDateChar"/>
        <w:color w:val="FFFFFF" w:themeColor="accent6"/>
      </w:rPr>
      <w:ptab w:relativeTo="margin" w:alignment="right" w:leader="none"/>
    </w:r>
    <w:r w:rsidRPr="009F3037">
      <w:rPr>
        <w:noProof/>
        <w:color w:val="FFFFFF" w:themeColor="accent6"/>
        <w:szCs w:val="20"/>
      </w:rPr>
      <w:t xml:space="preserve"> </w:t>
    </w:r>
    <w:r w:rsidRPr="009F3037">
      <w:rPr>
        <w:rFonts w:ascii="Franklin Gothic Demi" w:hAnsi="Franklin Gothic Demi"/>
        <w:color w:val="FFFFFF" w:themeColor="accent6"/>
        <w:highlight w:val="black"/>
      </w:rPr>
      <w:t>TLP:</w:t>
    </w:r>
    <w:r w:rsidR="006D663E">
      <w:rPr>
        <w:rFonts w:ascii="Franklin Gothic Demi" w:hAnsi="Franklin Gothic Demi"/>
        <w:color w:val="FFFFFF" w:themeColor="accent6"/>
        <w:highlight w:val="black"/>
      </w:rPr>
      <w:t>CLEAR</w:t>
    </w:r>
  </w:p>
  <w:p w14:paraId="610FC0AF" w14:textId="0F276606" w:rsidR="004564D3" w:rsidRPr="004D7A81" w:rsidRDefault="00550043" w:rsidP="00880712">
    <w:pPr>
      <w:pStyle w:val="ClassificationNumberDate"/>
      <w:tabs>
        <w:tab w:val="center" w:pos="4680"/>
        <w:tab w:val="right" w:pos="9360"/>
      </w:tabs>
      <w:spacing w:after="0" w:line="240" w:lineRule="auto"/>
      <w:jc w:val="center"/>
      <w:rPr>
        <w:color w:val="FFC000"/>
        <w:sz w:val="22"/>
      </w:rPr>
    </w:pPr>
    <w:r>
      <w:rPr>
        <w:rStyle w:val="ClassificationNumberDateChar"/>
        <w:rFonts w:cs="Arial"/>
        <w:sz w:val="22"/>
      </w:rPr>
      <w:t xml:space="preserve">Dr. </w:t>
    </w:r>
    <w:r w:rsidR="00235D39">
      <w:rPr>
        <w:rStyle w:val="ClassificationNumberDateChar"/>
        <w:rFonts w:cs="Arial"/>
        <w:sz w:val="22"/>
      </w:rPr>
      <w:t>Evil’s Revenge: CyberSizzle</w:t>
    </w:r>
  </w:p>
  <w:p w14:paraId="345FE76C" w14:textId="77777777" w:rsidR="004564D3" w:rsidRPr="004D7A81" w:rsidRDefault="004564D3" w:rsidP="00880712">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060FB889" w14:textId="77777777" w:rsidR="004564D3" w:rsidRPr="003446EB" w:rsidRDefault="004564D3" w:rsidP="004354B5">
    <w:pPr>
      <w:pStyle w:val="Footer"/>
      <w:jc w:val="center"/>
      <w:rPr>
        <w:rStyle w:val="ClassificationNumberDateChar"/>
        <w:rFonts w:ascii="Arial" w:hAnsi="Arial"/>
        <w:noProof/>
        <w:sz w:val="22"/>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31F80" w14:textId="78090890" w:rsidR="004564D3" w:rsidRPr="009F3037" w:rsidRDefault="004564D3" w:rsidP="00880712">
    <w:pPr>
      <w:pStyle w:val="Header"/>
      <w:tabs>
        <w:tab w:val="clear" w:pos="9360"/>
      </w:tabs>
      <w:jc w:val="right"/>
      <w:rPr>
        <w:rFonts w:ascii="Franklin Gothic Demi" w:eastAsiaTheme="minorHAnsi" w:hAnsi="Franklin Gothic Demi" w:cs="Times New Roman"/>
        <w:color w:val="FFFFFF" w:themeColor="accent6"/>
        <w:highlight w:val="black"/>
      </w:rPr>
    </w:pPr>
    <w:r w:rsidRPr="009F3037">
      <w:rPr>
        <w:noProof/>
        <w:color w:val="FFFFFF" w:themeColor="accent6"/>
        <w:szCs w:val="20"/>
      </w:rPr>
      <w:tab/>
    </w:r>
    <w:r w:rsidRPr="009F3037">
      <w:rPr>
        <w:rFonts w:ascii="Franklin Gothic Demi" w:hAnsi="Franklin Gothic Demi"/>
        <w:color w:val="FFFFFF" w:themeColor="accent6"/>
        <w:highlight w:val="black"/>
      </w:rPr>
      <w:t>TLP:</w:t>
    </w:r>
    <w:r w:rsidR="005C1CB4">
      <w:rPr>
        <w:rFonts w:ascii="Franklin Gothic Demi" w:hAnsi="Franklin Gothic Demi"/>
        <w:color w:val="FFFFFF" w:themeColor="accent6"/>
        <w:highlight w:val="black"/>
      </w:rPr>
      <w:t>CLEAR</w:t>
    </w:r>
  </w:p>
  <w:p w14:paraId="1A712958" w14:textId="22AF7780" w:rsidR="00AC3D01" w:rsidRPr="004D7A81" w:rsidRDefault="00AC3D01" w:rsidP="00AC3D01">
    <w:pPr>
      <w:pStyle w:val="ClassificationNumberDate"/>
      <w:tabs>
        <w:tab w:val="center" w:pos="4680"/>
        <w:tab w:val="right" w:pos="9360"/>
      </w:tabs>
      <w:spacing w:after="0" w:line="240" w:lineRule="auto"/>
      <w:jc w:val="center"/>
      <w:rPr>
        <w:color w:val="FFC000"/>
        <w:sz w:val="22"/>
      </w:rPr>
    </w:pPr>
    <w:r>
      <w:rPr>
        <w:rStyle w:val="ClassificationNumberDateChar"/>
        <w:rFonts w:cs="Arial"/>
        <w:sz w:val="22"/>
      </w:rPr>
      <w:t xml:space="preserve">Dr. Evil’s </w:t>
    </w:r>
    <w:r w:rsidR="003C7C6B">
      <w:rPr>
        <w:rStyle w:val="ClassificationNumberDateChar"/>
        <w:rFonts w:cs="Arial"/>
        <w:sz w:val="22"/>
      </w:rPr>
      <w:t>Revenge: CyberSizzle</w:t>
    </w:r>
  </w:p>
  <w:p w14:paraId="25B03F6D" w14:textId="28C275BD" w:rsidR="004564D3" w:rsidRPr="00411F75" w:rsidRDefault="004564D3" w:rsidP="00411F75">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hdr>
</file>

<file path=word/intelligence.xml><?xml version="1.0" encoding="utf-8"?>
<int:Intelligence xmlns:int="http://schemas.microsoft.com/office/intelligence/2019/intelligence">
  <int:IntelligenceSettings/>
  <int:Manifest>
    <int:ParagraphRange paragraphId="329539912" textId="2004318071" start="168" length="11" invalidationStart="168" invalidationLength="11" id="qMbmfZ5w"/>
  </int:Manifest>
  <int:Observations>
    <int:Content id="qMbmfZ5w">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B393D"/>
    <w:multiLevelType w:val="multilevel"/>
    <w:tmpl w:val="E65604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D4B25F3"/>
    <w:multiLevelType w:val="hybridMultilevel"/>
    <w:tmpl w:val="053876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1D10AD"/>
    <w:multiLevelType w:val="hybridMultilevel"/>
    <w:tmpl w:val="0554EAE2"/>
    <w:lvl w:ilvl="0" w:tplc="5DCEFB5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1458A"/>
    <w:multiLevelType w:val="multilevel"/>
    <w:tmpl w:val="8FA8B6D8"/>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4D84C07"/>
    <w:multiLevelType w:val="hybridMultilevel"/>
    <w:tmpl w:val="45C61CD4"/>
    <w:lvl w:ilvl="0" w:tplc="66E849D0">
      <w:start w:val="1"/>
      <w:numFmt w:val="decimal"/>
      <w:pStyle w:val="ListNumber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34A2E5"/>
    <w:multiLevelType w:val="multilevel"/>
    <w:tmpl w:val="11AAF9AE"/>
    <w:lvl w:ilvl="0">
      <w:start w:val="1"/>
      <w:numFmt w:val="bullet"/>
      <w:lvlText w:val="o"/>
      <w:lvlJc w:val="left"/>
      <w:pPr>
        <w:ind w:left="108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AAA27FF"/>
    <w:multiLevelType w:val="multilevel"/>
    <w:tmpl w:val="F7867638"/>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3E05ACB"/>
    <w:multiLevelType w:val="multilevel"/>
    <w:tmpl w:val="E8C2E2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BD323EE"/>
    <w:multiLevelType w:val="hybridMultilevel"/>
    <w:tmpl w:val="2304C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B61F9D"/>
    <w:multiLevelType w:val="hybridMultilevel"/>
    <w:tmpl w:val="2286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180D05"/>
    <w:multiLevelType w:val="multilevel"/>
    <w:tmpl w:val="5B343708"/>
    <w:styleLink w:val="WWNum1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11DF10F"/>
    <w:multiLevelType w:val="multilevel"/>
    <w:tmpl w:val="037AD286"/>
    <w:lvl w:ilvl="0">
      <w:start w:val="1"/>
      <w:numFmt w:val="bullet"/>
      <w:lvlText w:val="o"/>
      <w:lvlJc w:val="left"/>
      <w:pPr>
        <w:ind w:left="25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2A677AA"/>
    <w:multiLevelType w:val="hybridMultilevel"/>
    <w:tmpl w:val="9A484C7E"/>
    <w:lvl w:ilvl="0" w:tplc="EB92F1F4">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56CF1B30"/>
    <w:multiLevelType w:val="hybridMultilevel"/>
    <w:tmpl w:val="92EE5E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7C05B96"/>
    <w:multiLevelType w:val="multilevel"/>
    <w:tmpl w:val="67988C1C"/>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DDBD759"/>
    <w:multiLevelType w:val="multilevel"/>
    <w:tmpl w:val="65BE85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F10B87E"/>
    <w:multiLevelType w:val="multilevel"/>
    <w:tmpl w:val="B2D63494"/>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6CE27AF6"/>
    <w:multiLevelType w:val="hybridMultilevel"/>
    <w:tmpl w:val="1872110E"/>
    <w:lvl w:ilvl="0" w:tplc="37AAD52E">
      <w:start w:val="1"/>
      <w:numFmt w:val="decimal"/>
      <w:pStyle w:val="ListParagraph"/>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4DC6F7E"/>
    <w:multiLevelType w:val="multilevel"/>
    <w:tmpl w:val="1E1092A0"/>
    <w:styleLink w:val="WWNum13"/>
    <w:lvl w:ilvl="0">
      <w:start w:val="1"/>
      <w:numFmt w:val="decimal"/>
      <w:lvlText w:val="%1."/>
      <w:lvlJc w:val="left"/>
      <w:pPr>
        <w:ind w:left="360" w:hanging="360"/>
      </w:pPr>
      <w:rPr>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78AF2F91"/>
    <w:multiLevelType w:val="hybridMultilevel"/>
    <w:tmpl w:val="29503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93664F5"/>
    <w:multiLevelType w:val="hybridMultilevel"/>
    <w:tmpl w:val="B92E9FD2"/>
    <w:lvl w:ilvl="0" w:tplc="744A9880">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16cid:durableId="364328221">
    <w:abstractNumId w:val="5"/>
  </w:num>
  <w:num w:numId="2" w16cid:durableId="537858930">
    <w:abstractNumId w:val="16"/>
  </w:num>
  <w:num w:numId="3" w16cid:durableId="213279850">
    <w:abstractNumId w:val="15"/>
  </w:num>
  <w:num w:numId="4" w16cid:durableId="1932470632">
    <w:abstractNumId w:val="3"/>
  </w:num>
  <w:num w:numId="5" w16cid:durableId="866527287">
    <w:abstractNumId w:val="6"/>
  </w:num>
  <w:num w:numId="6" w16cid:durableId="511065118">
    <w:abstractNumId w:val="14"/>
  </w:num>
  <w:num w:numId="7" w16cid:durableId="2033220981">
    <w:abstractNumId w:val="11"/>
  </w:num>
  <w:num w:numId="8" w16cid:durableId="599488179">
    <w:abstractNumId w:val="7"/>
  </w:num>
  <w:num w:numId="9" w16cid:durableId="1388186096">
    <w:abstractNumId w:val="0"/>
  </w:num>
  <w:num w:numId="10" w16cid:durableId="1512379346">
    <w:abstractNumId w:val="20"/>
  </w:num>
  <w:num w:numId="11" w16cid:durableId="484392902">
    <w:abstractNumId w:val="4"/>
  </w:num>
  <w:num w:numId="12" w16cid:durableId="447822952">
    <w:abstractNumId w:val="2"/>
  </w:num>
  <w:num w:numId="13" w16cid:durableId="309596571">
    <w:abstractNumId w:val="17"/>
  </w:num>
  <w:num w:numId="14" w16cid:durableId="1160540789">
    <w:abstractNumId w:val="1"/>
  </w:num>
  <w:num w:numId="15" w16cid:durableId="1034845532">
    <w:abstractNumId w:val="13"/>
  </w:num>
  <w:num w:numId="16" w16cid:durableId="667287951">
    <w:abstractNumId w:val="19"/>
  </w:num>
  <w:num w:numId="17" w16cid:durableId="40131252">
    <w:abstractNumId w:val="12"/>
  </w:num>
  <w:num w:numId="18" w16cid:durableId="81880968">
    <w:abstractNumId w:val="8"/>
  </w:num>
  <w:num w:numId="19" w16cid:durableId="1072116904">
    <w:abstractNumId w:val="18"/>
  </w:num>
  <w:num w:numId="20" w16cid:durableId="1162308244">
    <w:abstractNumId w:val="10"/>
  </w:num>
  <w:num w:numId="21" w16cid:durableId="661199034">
    <w:abstractNumId w:val="9"/>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cott, Blake">
    <w15:presenceInfo w15:providerId="AD" w15:userId="S::bscott@coconino.az.gov::8508e669-a700-44fc-9416-2cc5dc6c7a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removeDateAndTime/>
  <w:embedTrueTypeFont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styleLockTheme/>
  <w:defaultTabStop w:val="720"/>
  <w:defaultTableStyle w:val="ReportDefaultTable"/>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EFB"/>
    <w:rsid w:val="00000051"/>
    <w:rsid w:val="00000075"/>
    <w:rsid w:val="000002EC"/>
    <w:rsid w:val="000003F4"/>
    <w:rsid w:val="000003F5"/>
    <w:rsid w:val="00000446"/>
    <w:rsid w:val="000005BF"/>
    <w:rsid w:val="00000AEE"/>
    <w:rsid w:val="00000D89"/>
    <w:rsid w:val="000010CC"/>
    <w:rsid w:val="000012C3"/>
    <w:rsid w:val="0000190C"/>
    <w:rsid w:val="0000219C"/>
    <w:rsid w:val="00002E07"/>
    <w:rsid w:val="000036CF"/>
    <w:rsid w:val="00003850"/>
    <w:rsid w:val="000038A7"/>
    <w:rsid w:val="000039FD"/>
    <w:rsid w:val="00003DDE"/>
    <w:rsid w:val="000046F8"/>
    <w:rsid w:val="000048EE"/>
    <w:rsid w:val="00004A03"/>
    <w:rsid w:val="00004F73"/>
    <w:rsid w:val="00005700"/>
    <w:rsid w:val="00005A89"/>
    <w:rsid w:val="00005E9A"/>
    <w:rsid w:val="00006027"/>
    <w:rsid w:val="00006266"/>
    <w:rsid w:val="00006619"/>
    <w:rsid w:val="000077D1"/>
    <w:rsid w:val="000077FE"/>
    <w:rsid w:val="00007D40"/>
    <w:rsid w:val="00010891"/>
    <w:rsid w:val="000108B0"/>
    <w:rsid w:val="00010CB0"/>
    <w:rsid w:val="00011085"/>
    <w:rsid w:val="000110C6"/>
    <w:rsid w:val="00011735"/>
    <w:rsid w:val="00011B75"/>
    <w:rsid w:val="00011BD3"/>
    <w:rsid w:val="00011CDD"/>
    <w:rsid w:val="00012888"/>
    <w:rsid w:val="00013B48"/>
    <w:rsid w:val="00014189"/>
    <w:rsid w:val="00014CD7"/>
    <w:rsid w:val="00015263"/>
    <w:rsid w:val="0001578E"/>
    <w:rsid w:val="0001598B"/>
    <w:rsid w:val="000159DB"/>
    <w:rsid w:val="00015AE6"/>
    <w:rsid w:val="00015E75"/>
    <w:rsid w:val="000162E6"/>
    <w:rsid w:val="000165C4"/>
    <w:rsid w:val="00016742"/>
    <w:rsid w:val="00017124"/>
    <w:rsid w:val="000176B2"/>
    <w:rsid w:val="000176D0"/>
    <w:rsid w:val="000176ED"/>
    <w:rsid w:val="00017D82"/>
    <w:rsid w:val="00017E5C"/>
    <w:rsid w:val="00020415"/>
    <w:rsid w:val="000206EF"/>
    <w:rsid w:val="00020838"/>
    <w:rsid w:val="00020CE7"/>
    <w:rsid w:val="00020FAB"/>
    <w:rsid w:val="00020FCE"/>
    <w:rsid w:val="000210D7"/>
    <w:rsid w:val="00021F8E"/>
    <w:rsid w:val="000225C9"/>
    <w:rsid w:val="00023509"/>
    <w:rsid w:val="000235F7"/>
    <w:rsid w:val="0002498E"/>
    <w:rsid w:val="00024A44"/>
    <w:rsid w:val="00024A9C"/>
    <w:rsid w:val="00024F31"/>
    <w:rsid w:val="00025473"/>
    <w:rsid w:val="00025712"/>
    <w:rsid w:val="000258BD"/>
    <w:rsid w:val="00027706"/>
    <w:rsid w:val="0002773D"/>
    <w:rsid w:val="00031206"/>
    <w:rsid w:val="00031272"/>
    <w:rsid w:val="00031992"/>
    <w:rsid w:val="00031C2D"/>
    <w:rsid w:val="00032A69"/>
    <w:rsid w:val="00032B4B"/>
    <w:rsid w:val="00033247"/>
    <w:rsid w:val="000332DA"/>
    <w:rsid w:val="0003385A"/>
    <w:rsid w:val="00033A89"/>
    <w:rsid w:val="00033BDD"/>
    <w:rsid w:val="000344B6"/>
    <w:rsid w:val="0003548F"/>
    <w:rsid w:val="000357C1"/>
    <w:rsid w:val="00035936"/>
    <w:rsid w:val="00035C3E"/>
    <w:rsid w:val="00035D01"/>
    <w:rsid w:val="00036396"/>
    <w:rsid w:val="00036406"/>
    <w:rsid w:val="000367F0"/>
    <w:rsid w:val="00036D1A"/>
    <w:rsid w:val="00037588"/>
    <w:rsid w:val="000376B6"/>
    <w:rsid w:val="00040E98"/>
    <w:rsid w:val="00041358"/>
    <w:rsid w:val="00041674"/>
    <w:rsid w:val="00041E68"/>
    <w:rsid w:val="000420D3"/>
    <w:rsid w:val="00042296"/>
    <w:rsid w:val="000423AB"/>
    <w:rsid w:val="000425EE"/>
    <w:rsid w:val="00042877"/>
    <w:rsid w:val="00042CF5"/>
    <w:rsid w:val="00042D42"/>
    <w:rsid w:val="00042DEC"/>
    <w:rsid w:val="00042DEF"/>
    <w:rsid w:val="000435EF"/>
    <w:rsid w:val="00044166"/>
    <w:rsid w:val="000447E2"/>
    <w:rsid w:val="000447F5"/>
    <w:rsid w:val="00044D79"/>
    <w:rsid w:val="00044E7B"/>
    <w:rsid w:val="000453E5"/>
    <w:rsid w:val="00045DD5"/>
    <w:rsid w:val="00046542"/>
    <w:rsid w:val="00046A3F"/>
    <w:rsid w:val="00046D13"/>
    <w:rsid w:val="00046DEE"/>
    <w:rsid w:val="000470C1"/>
    <w:rsid w:val="000473DB"/>
    <w:rsid w:val="00047C13"/>
    <w:rsid w:val="0005045F"/>
    <w:rsid w:val="000506A0"/>
    <w:rsid w:val="00050B23"/>
    <w:rsid w:val="00050F53"/>
    <w:rsid w:val="00051099"/>
    <w:rsid w:val="00051D18"/>
    <w:rsid w:val="0005202D"/>
    <w:rsid w:val="00052DD4"/>
    <w:rsid w:val="00052E70"/>
    <w:rsid w:val="00053727"/>
    <w:rsid w:val="0005373A"/>
    <w:rsid w:val="00053FCC"/>
    <w:rsid w:val="00054422"/>
    <w:rsid w:val="00054A2E"/>
    <w:rsid w:val="0005529A"/>
    <w:rsid w:val="00055850"/>
    <w:rsid w:val="0005592E"/>
    <w:rsid w:val="00055BF4"/>
    <w:rsid w:val="00055C51"/>
    <w:rsid w:val="000562CE"/>
    <w:rsid w:val="00056411"/>
    <w:rsid w:val="0005689A"/>
    <w:rsid w:val="00056BEE"/>
    <w:rsid w:val="00057035"/>
    <w:rsid w:val="000570CA"/>
    <w:rsid w:val="00057DA8"/>
    <w:rsid w:val="00057F67"/>
    <w:rsid w:val="000601CB"/>
    <w:rsid w:val="0006032A"/>
    <w:rsid w:val="00060589"/>
    <w:rsid w:val="000608F3"/>
    <w:rsid w:val="00061356"/>
    <w:rsid w:val="000613BF"/>
    <w:rsid w:val="00061A4E"/>
    <w:rsid w:val="00061B57"/>
    <w:rsid w:val="00061D10"/>
    <w:rsid w:val="00062068"/>
    <w:rsid w:val="000621D6"/>
    <w:rsid w:val="00062466"/>
    <w:rsid w:val="00062B40"/>
    <w:rsid w:val="00063774"/>
    <w:rsid w:val="00063844"/>
    <w:rsid w:val="00063903"/>
    <w:rsid w:val="00063AC9"/>
    <w:rsid w:val="00063C97"/>
    <w:rsid w:val="0006474F"/>
    <w:rsid w:val="00064A20"/>
    <w:rsid w:val="00064EC2"/>
    <w:rsid w:val="000650A3"/>
    <w:rsid w:val="00065259"/>
    <w:rsid w:val="0006544B"/>
    <w:rsid w:val="00065C49"/>
    <w:rsid w:val="00065DD6"/>
    <w:rsid w:val="00066060"/>
    <w:rsid w:val="000660D5"/>
    <w:rsid w:val="00066A03"/>
    <w:rsid w:val="00066BDA"/>
    <w:rsid w:val="00066CF5"/>
    <w:rsid w:val="00066E57"/>
    <w:rsid w:val="000671B0"/>
    <w:rsid w:val="000679C9"/>
    <w:rsid w:val="000701AB"/>
    <w:rsid w:val="000703ED"/>
    <w:rsid w:val="00070C68"/>
    <w:rsid w:val="00070EB2"/>
    <w:rsid w:val="00071469"/>
    <w:rsid w:val="00071FBE"/>
    <w:rsid w:val="000720C7"/>
    <w:rsid w:val="000721D8"/>
    <w:rsid w:val="00072442"/>
    <w:rsid w:val="00072868"/>
    <w:rsid w:val="00072BDD"/>
    <w:rsid w:val="000730D8"/>
    <w:rsid w:val="0007336A"/>
    <w:rsid w:val="000734E6"/>
    <w:rsid w:val="0007360B"/>
    <w:rsid w:val="000738C6"/>
    <w:rsid w:val="00073E9B"/>
    <w:rsid w:val="0007426A"/>
    <w:rsid w:val="000743A4"/>
    <w:rsid w:val="00074855"/>
    <w:rsid w:val="000755E6"/>
    <w:rsid w:val="000760B0"/>
    <w:rsid w:val="0007623C"/>
    <w:rsid w:val="0007628A"/>
    <w:rsid w:val="0007630D"/>
    <w:rsid w:val="00076D25"/>
    <w:rsid w:val="00076D67"/>
    <w:rsid w:val="00076EBF"/>
    <w:rsid w:val="000774C5"/>
    <w:rsid w:val="000774FA"/>
    <w:rsid w:val="000774FE"/>
    <w:rsid w:val="00077F3E"/>
    <w:rsid w:val="000806F2"/>
    <w:rsid w:val="00080889"/>
    <w:rsid w:val="00080F4B"/>
    <w:rsid w:val="0008108D"/>
    <w:rsid w:val="000810A2"/>
    <w:rsid w:val="000811DE"/>
    <w:rsid w:val="000812C4"/>
    <w:rsid w:val="00081875"/>
    <w:rsid w:val="00081926"/>
    <w:rsid w:val="00081A3F"/>
    <w:rsid w:val="00081A9B"/>
    <w:rsid w:val="00081E0A"/>
    <w:rsid w:val="00082252"/>
    <w:rsid w:val="00082417"/>
    <w:rsid w:val="00082489"/>
    <w:rsid w:val="0008254B"/>
    <w:rsid w:val="000826ED"/>
    <w:rsid w:val="00082EE3"/>
    <w:rsid w:val="000830C0"/>
    <w:rsid w:val="000831A9"/>
    <w:rsid w:val="00083392"/>
    <w:rsid w:val="000833D0"/>
    <w:rsid w:val="00083670"/>
    <w:rsid w:val="00083A86"/>
    <w:rsid w:val="00083C90"/>
    <w:rsid w:val="00084369"/>
    <w:rsid w:val="000843B1"/>
    <w:rsid w:val="00084D0A"/>
    <w:rsid w:val="00084E49"/>
    <w:rsid w:val="00085161"/>
    <w:rsid w:val="00085F6F"/>
    <w:rsid w:val="000865A9"/>
    <w:rsid w:val="00086745"/>
    <w:rsid w:val="0008683F"/>
    <w:rsid w:val="00086DEA"/>
    <w:rsid w:val="00087C62"/>
    <w:rsid w:val="00087D71"/>
    <w:rsid w:val="00090321"/>
    <w:rsid w:val="0009059F"/>
    <w:rsid w:val="000908D3"/>
    <w:rsid w:val="00091539"/>
    <w:rsid w:val="00091678"/>
    <w:rsid w:val="0009181F"/>
    <w:rsid w:val="00091986"/>
    <w:rsid w:val="000919B1"/>
    <w:rsid w:val="00091B98"/>
    <w:rsid w:val="00092583"/>
    <w:rsid w:val="00092611"/>
    <w:rsid w:val="00092720"/>
    <w:rsid w:val="00092923"/>
    <w:rsid w:val="00092A39"/>
    <w:rsid w:val="00092D56"/>
    <w:rsid w:val="00092E0D"/>
    <w:rsid w:val="000930CE"/>
    <w:rsid w:val="000933F9"/>
    <w:rsid w:val="000934E6"/>
    <w:rsid w:val="00093676"/>
    <w:rsid w:val="00093B10"/>
    <w:rsid w:val="00093CB2"/>
    <w:rsid w:val="00093E62"/>
    <w:rsid w:val="00093F2C"/>
    <w:rsid w:val="000943E4"/>
    <w:rsid w:val="00094408"/>
    <w:rsid w:val="00094A2D"/>
    <w:rsid w:val="00094AA8"/>
    <w:rsid w:val="00094C2E"/>
    <w:rsid w:val="000950D8"/>
    <w:rsid w:val="00095250"/>
    <w:rsid w:val="00095A8E"/>
    <w:rsid w:val="0009602A"/>
    <w:rsid w:val="000960B3"/>
    <w:rsid w:val="0009662D"/>
    <w:rsid w:val="000966A3"/>
    <w:rsid w:val="00096BCB"/>
    <w:rsid w:val="00096F67"/>
    <w:rsid w:val="00097764"/>
    <w:rsid w:val="000A0448"/>
    <w:rsid w:val="000A067E"/>
    <w:rsid w:val="000A095F"/>
    <w:rsid w:val="000A1236"/>
    <w:rsid w:val="000A12D6"/>
    <w:rsid w:val="000A1F8A"/>
    <w:rsid w:val="000A2760"/>
    <w:rsid w:val="000A2F54"/>
    <w:rsid w:val="000A30CD"/>
    <w:rsid w:val="000A30DA"/>
    <w:rsid w:val="000A3239"/>
    <w:rsid w:val="000A3BEE"/>
    <w:rsid w:val="000A3CD6"/>
    <w:rsid w:val="000A3CED"/>
    <w:rsid w:val="000A4168"/>
    <w:rsid w:val="000A4197"/>
    <w:rsid w:val="000A4348"/>
    <w:rsid w:val="000A4837"/>
    <w:rsid w:val="000A4924"/>
    <w:rsid w:val="000A4A55"/>
    <w:rsid w:val="000A4C2C"/>
    <w:rsid w:val="000A4E72"/>
    <w:rsid w:val="000A53DF"/>
    <w:rsid w:val="000A558B"/>
    <w:rsid w:val="000A585C"/>
    <w:rsid w:val="000A5A04"/>
    <w:rsid w:val="000A5E77"/>
    <w:rsid w:val="000A6582"/>
    <w:rsid w:val="000A6E46"/>
    <w:rsid w:val="000A6F38"/>
    <w:rsid w:val="000A71C7"/>
    <w:rsid w:val="000A7A85"/>
    <w:rsid w:val="000A7CDB"/>
    <w:rsid w:val="000B0114"/>
    <w:rsid w:val="000B0AFF"/>
    <w:rsid w:val="000B11A3"/>
    <w:rsid w:val="000B15E9"/>
    <w:rsid w:val="000B19A4"/>
    <w:rsid w:val="000B1C90"/>
    <w:rsid w:val="000B1EB0"/>
    <w:rsid w:val="000B257B"/>
    <w:rsid w:val="000B320A"/>
    <w:rsid w:val="000B358B"/>
    <w:rsid w:val="000B3630"/>
    <w:rsid w:val="000B3770"/>
    <w:rsid w:val="000B38C3"/>
    <w:rsid w:val="000B3A29"/>
    <w:rsid w:val="000B3B3B"/>
    <w:rsid w:val="000B3BB5"/>
    <w:rsid w:val="000B3C68"/>
    <w:rsid w:val="000B44DF"/>
    <w:rsid w:val="000B4553"/>
    <w:rsid w:val="000B47E6"/>
    <w:rsid w:val="000B4DCB"/>
    <w:rsid w:val="000B5F6B"/>
    <w:rsid w:val="000B6001"/>
    <w:rsid w:val="000B6003"/>
    <w:rsid w:val="000B649E"/>
    <w:rsid w:val="000B64ED"/>
    <w:rsid w:val="000B6528"/>
    <w:rsid w:val="000B6863"/>
    <w:rsid w:val="000B76FE"/>
    <w:rsid w:val="000B7760"/>
    <w:rsid w:val="000B7952"/>
    <w:rsid w:val="000C0058"/>
    <w:rsid w:val="000C0079"/>
    <w:rsid w:val="000C0153"/>
    <w:rsid w:val="000C02A3"/>
    <w:rsid w:val="000C03F1"/>
    <w:rsid w:val="000C06F9"/>
    <w:rsid w:val="000C0CAF"/>
    <w:rsid w:val="000C12F2"/>
    <w:rsid w:val="000C18A2"/>
    <w:rsid w:val="000C1FAD"/>
    <w:rsid w:val="000C31D6"/>
    <w:rsid w:val="000C389F"/>
    <w:rsid w:val="000C463C"/>
    <w:rsid w:val="000C49F3"/>
    <w:rsid w:val="000C59C4"/>
    <w:rsid w:val="000C5C2D"/>
    <w:rsid w:val="000C5D51"/>
    <w:rsid w:val="000C5DB7"/>
    <w:rsid w:val="000C62BA"/>
    <w:rsid w:val="000C636B"/>
    <w:rsid w:val="000C6692"/>
    <w:rsid w:val="000C7B9E"/>
    <w:rsid w:val="000C7CF1"/>
    <w:rsid w:val="000C7DF3"/>
    <w:rsid w:val="000D0223"/>
    <w:rsid w:val="000D094A"/>
    <w:rsid w:val="000D0A31"/>
    <w:rsid w:val="000D1982"/>
    <w:rsid w:val="000D2163"/>
    <w:rsid w:val="000D25AB"/>
    <w:rsid w:val="000D2F32"/>
    <w:rsid w:val="000D3FE5"/>
    <w:rsid w:val="000D416F"/>
    <w:rsid w:val="000D441D"/>
    <w:rsid w:val="000D4831"/>
    <w:rsid w:val="000D4E13"/>
    <w:rsid w:val="000D57CB"/>
    <w:rsid w:val="000D5836"/>
    <w:rsid w:val="000D5B47"/>
    <w:rsid w:val="000D5C9C"/>
    <w:rsid w:val="000D6A8B"/>
    <w:rsid w:val="000D6CCE"/>
    <w:rsid w:val="000D70AE"/>
    <w:rsid w:val="000D70F7"/>
    <w:rsid w:val="000D7338"/>
    <w:rsid w:val="000D73BB"/>
    <w:rsid w:val="000D74E5"/>
    <w:rsid w:val="000E105F"/>
    <w:rsid w:val="000E15DE"/>
    <w:rsid w:val="000E16E3"/>
    <w:rsid w:val="000E1948"/>
    <w:rsid w:val="000E1C78"/>
    <w:rsid w:val="000E2505"/>
    <w:rsid w:val="000E2768"/>
    <w:rsid w:val="000E2A48"/>
    <w:rsid w:val="000E2A4E"/>
    <w:rsid w:val="000E34CC"/>
    <w:rsid w:val="000E3787"/>
    <w:rsid w:val="000E3B4E"/>
    <w:rsid w:val="000E3D69"/>
    <w:rsid w:val="000E46DB"/>
    <w:rsid w:val="000E4946"/>
    <w:rsid w:val="000E4B07"/>
    <w:rsid w:val="000E4C32"/>
    <w:rsid w:val="000E59C6"/>
    <w:rsid w:val="000E6402"/>
    <w:rsid w:val="000E64FC"/>
    <w:rsid w:val="000E6961"/>
    <w:rsid w:val="000E6B89"/>
    <w:rsid w:val="000E6EB5"/>
    <w:rsid w:val="000E778E"/>
    <w:rsid w:val="000E797C"/>
    <w:rsid w:val="000E7C17"/>
    <w:rsid w:val="000E7EB9"/>
    <w:rsid w:val="000F016A"/>
    <w:rsid w:val="000F0FAF"/>
    <w:rsid w:val="000F1880"/>
    <w:rsid w:val="000F197A"/>
    <w:rsid w:val="000F1C68"/>
    <w:rsid w:val="000F1FB4"/>
    <w:rsid w:val="000F2B0E"/>
    <w:rsid w:val="000F2D55"/>
    <w:rsid w:val="000F2E4C"/>
    <w:rsid w:val="000F2F50"/>
    <w:rsid w:val="000F301E"/>
    <w:rsid w:val="000F320C"/>
    <w:rsid w:val="000F3256"/>
    <w:rsid w:val="000F393D"/>
    <w:rsid w:val="000F3F74"/>
    <w:rsid w:val="000F41EB"/>
    <w:rsid w:val="000F436B"/>
    <w:rsid w:val="000F4CC7"/>
    <w:rsid w:val="000F4D5B"/>
    <w:rsid w:val="000F542B"/>
    <w:rsid w:val="000F54E4"/>
    <w:rsid w:val="000F5BAD"/>
    <w:rsid w:val="000F5FB2"/>
    <w:rsid w:val="000F6221"/>
    <w:rsid w:val="000F62C2"/>
    <w:rsid w:val="000F63F6"/>
    <w:rsid w:val="000F66E6"/>
    <w:rsid w:val="000F696A"/>
    <w:rsid w:val="000F6B05"/>
    <w:rsid w:val="000F6EA0"/>
    <w:rsid w:val="000F70D8"/>
    <w:rsid w:val="000F75A1"/>
    <w:rsid w:val="000F78C0"/>
    <w:rsid w:val="000F78E2"/>
    <w:rsid w:val="000F7DA4"/>
    <w:rsid w:val="00100308"/>
    <w:rsid w:val="00100B4D"/>
    <w:rsid w:val="00101143"/>
    <w:rsid w:val="001012EA"/>
    <w:rsid w:val="0010131C"/>
    <w:rsid w:val="00101633"/>
    <w:rsid w:val="001030A2"/>
    <w:rsid w:val="00103BE4"/>
    <w:rsid w:val="00103BFD"/>
    <w:rsid w:val="001041A4"/>
    <w:rsid w:val="00104497"/>
    <w:rsid w:val="00104703"/>
    <w:rsid w:val="00104B64"/>
    <w:rsid w:val="00104D26"/>
    <w:rsid w:val="00104E4A"/>
    <w:rsid w:val="001054A2"/>
    <w:rsid w:val="00105E70"/>
    <w:rsid w:val="00106193"/>
    <w:rsid w:val="00106515"/>
    <w:rsid w:val="001069FC"/>
    <w:rsid w:val="00106AE0"/>
    <w:rsid w:val="0010705C"/>
    <w:rsid w:val="00107148"/>
    <w:rsid w:val="001079EA"/>
    <w:rsid w:val="00107CA2"/>
    <w:rsid w:val="00110006"/>
    <w:rsid w:val="001101AA"/>
    <w:rsid w:val="00110426"/>
    <w:rsid w:val="0011090F"/>
    <w:rsid w:val="00110C75"/>
    <w:rsid w:val="00112592"/>
    <w:rsid w:val="0011324E"/>
    <w:rsid w:val="001133D3"/>
    <w:rsid w:val="0011377E"/>
    <w:rsid w:val="001138D6"/>
    <w:rsid w:val="00113E24"/>
    <w:rsid w:val="00113E96"/>
    <w:rsid w:val="00114144"/>
    <w:rsid w:val="001144C4"/>
    <w:rsid w:val="00114B4E"/>
    <w:rsid w:val="00114DC7"/>
    <w:rsid w:val="00114F9F"/>
    <w:rsid w:val="0011505D"/>
    <w:rsid w:val="001152B7"/>
    <w:rsid w:val="0011561C"/>
    <w:rsid w:val="001159B5"/>
    <w:rsid w:val="001159FA"/>
    <w:rsid w:val="00115BD4"/>
    <w:rsid w:val="00115F42"/>
    <w:rsid w:val="00116705"/>
    <w:rsid w:val="0011709F"/>
    <w:rsid w:val="001172C3"/>
    <w:rsid w:val="00117658"/>
    <w:rsid w:val="0011790B"/>
    <w:rsid w:val="00117A01"/>
    <w:rsid w:val="00117DF3"/>
    <w:rsid w:val="001203D6"/>
    <w:rsid w:val="00120DC8"/>
    <w:rsid w:val="00120F84"/>
    <w:rsid w:val="00121239"/>
    <w:rsid w:val="00121D3C"/>
    <w:rsid w:val="00122199"/>
    <w:rsid w:val="001221BD"/>
    <w:rsid w:val="00122206"/>
    <w:rsid w:val="00122B79"/>
    <w:rsid w:val="00122FBC"/>
    <w:rsid w:val="001231F6"/>
    <w:rsid w:val="001236C1"/>
    <w:rsid w:val="00123FE0"/>
    <w:rsid w:val="001240D1"/>
    <w:rsid w:val="0012470E"/>
    <w:rsid w:val="00124784"/>
    <w:rsid w:val="001249CA"/>
    <w:rsid w:val="00124AA5"/>
    <w:rsid w:val="00124AFB"/>
    <w:rsid w:val="001250A0"/>
    <w:rsid w:val="00125210"/>
    <w:rsid w:val="001252E6"/>
    <w:rsid w:val="00125757"/>
    <w:rsid w:val="00125979"/>
    <w:rsid w:val="00126100"/>
    <w:rsid w:val="00126367"/>
    <w:rsid w:val="00126A31"/>
    <w:rsid w:val="001274ED"/>
    <w:rsid w:val="00127BE8"/>
    <w:rsid w:val="0013084A"/>
    <w:rsid w:val="00130F1A"/>
    <w:rsid w:val="00130F8A"/>
    <w:rsid w:val="00131391"/>
    <w:rsid w:val="00131429"/>
    <w:rsid w:val="00131A36"/>
    <w:rsid w:val="00131B3F"/>
    <w:rsid w:val="00131DBB"/>
    <w:rsid w:val="00131F11"/>
    <w:rsid w:val="00131FED"/>
    <w:rsid w:val="00132212"/>
    <w:rsid w:val="0013222D"/>
    <w:rsid w:val="00132572"/>
    <w:rsid w:val="00132589"/>
    <w:rsid w:val="00132881"/>
    <w:rsid w:val="00132914"/>
    <w:rsid w:val="001331AF"/>
    <w:rsid w:val="001335D0"/>
    <w:rsid w:val="00133DBE"/>
    <w:rsid w:val="001345F9"/>
    <w:rsid w:val="0013579C"/>
    <w:rsid w:val="001361A1"/>
    <w:rsid w:val="0013647D"/>
    <w:rsid w:val="0013651E"/>
    <w:rsid w:val="001365FE"/>
    <w:rsid w:val="00136A36"/>
    <w:rsid w:val="00136E70"/>
    <w:rsid w:val="001378DD"/>
    <w:rsid w:val="00137EC0"/>
    <w:rsid w:val="00140B56"/>
    <w:rsid w:val="00140B9E"/>
    <w:rsid w:val="00141417"/>
    <w:rsid w:val="001415DB"/>
    <w:rsid w:val="00141A26"/>
    <w:rsid w:val="00141FAA"/>
    <w:rsid w:val="00141FAF"/>
    <w:rsid w:val="0014231D"/>
    <w:rsid w:val="0014244F"/>
    <w:rsid w:val="00142D03"/>
    <w:rsid w:val="00142E04"/>
    <w:rsid w:val="00142F6D"/>
    <w:rsid w:val="0014335E"/>
    <w:rsid w:val="001434E4"/>
    <w:rsid w:val="00143955"/>
    <w:rsid w:val="00143DAC"/>
    <w:rsid w:val="00144755"/>
    <w:rsid w:val="0014481E"/>
    <w:rsid w:val="00144AFD"/>
    <w:rsid w:val="001453A5"/>
    <w:rsid w:val="00145805"/>
    <w:rsid w:val="00145B1E"/>
    <w:rsid w:val="00145D34"/>
    <w:rsid w:val="00146352"/>
    <w:rsid w:val="00146CC0"/>
    <w:rsid w:val="00146D36"/>
    <w:rsid w:val="00147E1B"/>
    <w:rsid w:val="00150543"/>
    <w:rsid w:val="00150594"/>
    <w:rsid w:val="001507A0"/>
    <w:rsid w:val="0015087B"/>
    <w:rsid w:val="00150BA4"/>
    <w:rsid w:val="00151361"/>
    <w:rsid w:val="00151435"/>
    <w:rsid w:val="00151B90"/>
    <w:rsid w:val="00151E5A"/>
    <w:rsid w:val="001528FF"/>
    <w:rsid w:val="001529E2"/>
    <w:rsid w:val="00152DBF"/>
    <w:rsid w:val="0015333C"/>
    <w:rsid w:val="00153810"/>
    <w:rsid w:val="001539E8"/>
    <w:rsid w:val="00154430"/>
    <w:rsid w:val="001548A4"/>
    <w:rsid w:val="00154989"/>
    <w:rsid w:val="00154A60"/>
    <w:rsid w:val="001550A4"/>
    <w:rsid w:val="001554CE"/>
    <w:rsid w:val="00155578"/>
    <w:rsid w:val="00155B21"/>
    <w:rsid w:val="00155EF4"/>
    <w:rsid w:val="001560EB"/>
    <w:rsid w:val="001561D3"/>
    <w:rsid w:val="00156248"/>
    <w:rsid w:val="00156430"/>
    <w:rsid w:val="00156956"/>
    <w:rsid w:val="00156B03"/>
    <w:rsid w:val="00156CBA"/>
    <w:rsid w:val="00156D00"/>
    <w:rsid w:val="001573BA"/>
    <w:rsid w:val="00157896"/>
    <w:rsid w:val="0015795D"/>
    <w:rsid w:val="00157AC9"/>
    <w:rsid w:val="00157BBD"/>
    <w:rsid w:val="0016006D"/>
    <w:rsid w:val="00160E00"/>
    <w:rsid w:val="00161678"/>
    <w:rsid w:val="001620D0"/>
    <w:rsid w:val="00162DAE"/>
    <w:rsid w:val="00163578"/>
    <w:rsid w:val="0016363E"/>
    <w:rsid w:val="001637FE"/>
    <w:rsid w:val="0016405E"/>
    <w:rsid w:val="00164142"/>
    <w:rsid w:val="0016532C"/>
    <w:rsid w:val="001654FF"/>
    <w:rsid w:val="00166BBC"/>
    <w:rsid w:val="00166D17"/>
    <w:rsid w:val="00167191"/>
    <w:rsid w:val="00167288"/>
    <w:rsid w:val="0017025D"/>
    <w:rsid w:val="00170378"/>
    <w:rsid w:val="00170426"/>
    <w:rsid w:val="0017055A"/>
    <w:rsid w:val="00170707"/>
    <w:rsid w:val="00170787"/>
    <w:rsid w:val="001709C4"/>
    <w:rsid w:val="00170E42"/>
    <w:rsid w:val="00170F0F"/>
    <w:rsid w:val="00171211"/>
    <w:rsid w:val="00171AD1"/>
    <w:rsid w:val="00171AF4"/>
    <w:rsid w:val="00171E33"/>
    <w:rsid w:val="0017205E"/>
    <w:rsid w:val="001722C7"/>
    <w:rsid w:val="001725F7"/>
    <w:rsid w:val="001731A3"/>
    <w:rsid w:val="00173393"/>
    <w:rsid w:val="001741C6"/>
    <w:rsid w:val="00174572"/>
    <w:rsid w:val="00174599"/>
    <w:rsid w:val="00175255"/>
    <w:rsid w:val="00175395"/>
    <w:rsid w:val="00175427"/>
    <w:rsid w:val="00175481"/>
    <w:rsid w:val="0017585E"/>
    <w:rsid w:val="00175C2E"/>
    <w:rsid w:val="00175D73"/>
    <w:rsid w:val="00176345"/>
    <w:rsid w:val="00176454"/>
    <w:rsid w:val="001764B2"/>
    <w:rsid w:val="001764E7"/>
    <w:rsid w:val="00176F00"/>
    <w:rsid w:val="00176F17"/>
    <w:rsid w:val="00177948"/>
    <w:rsid w:val="00177A8F"/>
    <w:rsid w:val="00177F94"/>
    <w:rsid w:val="00180375"/>
    <w:rsid w:val="0018049C"/>
    <w:rsid w:val="001804D1"/>
    <w:rsid w:val="00180AE8"/>
    <w:rsid w:val="00180CF3"/>
    <w:rsid w:val="00180EF1"/>
    <w:rsid w:val="00181E80"/>
    <w:rsid w:val="00181FA1"/>
    <w:rsid w:val="001821BD"/>
    <w:rsid w:val="00182473"/>
    <w:rsid w:val="00182D7C"/>
    <w:rsid w:val="00182E5E"/>
    <w:rsid w:val="00182F5E"/>
    <w:rsid w:val="0018325C"/>
    <w:rsid w:val="001832BB"/>
    <w:rsid w:val="00183385"/>
    <w:rsid w:val="00183A59"/>
    <w:rsid w:val="00183ACC"/>
    <w:rsid w:val="0018412C"/>
    <w:rsid w:val="001843D7"/>
    <w:rsid w:val="00185582"/>
    <w:rsid w:val="00185609"/>
    <w:rsid w:val="001859B5"/>
    <w:rsid w:val="00185D6F"/>
    <w:rsid w:val="0018655A"/>
    <w:rsid w:val="0018704A"/>
    <w:rsid w:val="001872DB"/>
    <w:rsid w:val="00187FE6"/>
    <w:rsid w:val="001900D0"/>
    <w:rsid w:val="00190716"/>
    <w:rsid w:val="00190C82"/>
    <w:rsid w:val="00190D33"/>
    <w:rsid w:val="00191D25"/>
    <w:rsid w:val="00191FAD"/>
    <w:rsid w:val="001932A3"/>
    <w:rsid w:val="0019353A"/>
    <w:rsid w:val="0019360E"/>
    <w:rsid w:val="00193EC1"/>
    <w:rsid w:val="001945F7"/>
    <w:rsid w:val="001946FA"/>
    <w:rsid w:val="001956F0"/>
    <w:rsid w:val="00196CEF"/>
    <w:rsid w:val="00196E02"/>
    <w:rsid w:val="00197231"/>
    <w:rsid w:val="00197238"/>
    <w:rsid w:val="00197606"/>
    <w:rsid w:val="001977B2"/>
    <w:rsid w:val="00197837"/>
    <w:rsid w:val="001A0020"/>
    <w:rsid w:val="001A0634"/>
    <w:rsid w:val="001A0652"/>
    <w:rsid w:val="001A0BDF"/>
    <w:rsid w:val="001A0E6E"/>
    <w:rsid w:val="001A107E"/>
    <w:rsid w:val="001A2399"/>
    <w:rsid w:val="001A2650"/>
    <w:rsid w:val="001A2651"/>
    <w:rsid w:val="001A2DA5"/>
    <w:rsid w:val="001A2F2A"/>
    <w:rsid w:val="001A314F"/>
    <w:rsid w:val="001A31D9"/>
    <w:rsid w:val="001A3794"/>
    <w:rsid w:val="001A37F9"/>
    <w:rsid w:val="001A4076"/>
    <w:rsid w:val="001A46D8"/>
    <w:rsid w:val="001A46E1"/>
    <w:rsid w:val="001A4EB3"/>
    <w:rsid w:val="001A4ED9"/>
    <w:rsid w:val="001A4F34"/>
    <w:rsid w:val="001A5160"/>
    <w:rsid w:val="001A54B2"/>
    <w:rsid w:val="001A5BF7"/>
    <w:rsid w:val="001A5CC4"/>
    <w:rsid w:val="001A5E92"/>
    <w:rsid w:val="001A6829"/>
    <w:rsid w:val="001A68D1"/>
    <w:rsid w:val="001A6F3F"/>
    <w:rsid w:val="001A71DB"/>
    <w:rsid w:val="001A7CC0"/>
    <w:rsid w:val="001B0155"/>
    <w:rsid w:val="001B075E"/>
    <w:rsid w:val="001B0F25"/>
    <w:rsid w:val="001B0F27"/>
    <w:rsid w:val="001B18E4"/>
    <w:rsid w:val="001B1B1C"/>
    <w:rsid w:val="001B1DFD"/>
    <w:rsid w:val="001B23CB"/>
    <w:rsid w:val="001B23F3"/>
    <w:rsid w:val="001B24EA"/>
    <w:rsid w:val="001B2DDF"/>
    <w:rsid w:val="001B2F35"/>
    <w:rsid w:val="001B3177"/>
    <w:rsid w:val="001B3B0D"/>
    <w:rsid w:val="001B3B77"/>
    <w:rsid w:val="001B3BFC"/>
    <w:rsid w:val="001B3E6E"/>
    <w:rsid w:val="001B40C6"/>
    <w:rsid w:val="001B4970"/>
    <w:rsid w:val="001B4E1B"/>
    <w:rsid w:val="001B5087"/>
    <w:rsid w:val="001B5279"/>
    <w:rsid w:val="001B55B8"/>
    <w:rsid w:val="001B6DD3"/>
    <w:rsid w:val="001B6E97"/>
    <w:rsid w:val="001B7053"/>
    <w:rsid w:val="001B71F7"/>
    <w:rsid w:val="001B7484"/>
    <w:rsid w:val="001B7A4A"/>
    <w:rsid w:val="001B7FFB"/>
    <w:rsid w:val="001C09C9"/>
    <w:rsid w:val="001C1812"/>
    <w:rsid w:val="001C1883"/>
    <w:rsid w:val="001C18EC"/>
    <w:rsid w:val="001C203F"/>
    <w:rsid w:val="001C21FC"/>
    <w:rsid w:val="001C2270"/>
    <w:rsid w:val="001C22F0"/>
    <w:rsid w:val="001C2815"/>
    <w:rsid w:val="001C291B"/>
    <w:rsid w:val="001C2D89"/>
    <w:rsid w:val="001C2FB1"/>
    <w:rsid w:val="001C3483"/>
    <w:rsid w:val="001C3727"/>
    <w:rsid w:val="001C38DA"/>
    <w:rsid w:val="001C434A"/>
    <w:rsid w:val="001C4CE5"/>
    <w:rsid w:val="001C4F17"/>
    <w:rsid w:val="001C4F89"/>
    <w:rsid w:val="001C5D06"/>
    <w:rsid w:val="001C5DF3"/>
    <w:rsid w:val="001C637F"/>
    <w:rsid w:val="001C65E6"/>
    <w:rsid w:val="001C682E"/>
    <w:rsid w:val="001C6926"/>
    <w:rsid w:val="001C706E"/>
    <w:rsid w:val="001C74C4"/>
    <w:rsid w:val="001C787E"/>
    <w:rsid w:val="001C7CF1"/>
    <w:rsid w:val="001D0E0A"/>
    <w:rsid w:val="001D11FD"/>
    <w:rsid w:val="001D132B"/>
    <w:rsid w:val="001D13E2"/>
    <w:rsid w:val="001D1698"/>
    <w:rsid w:val="001D18F2"/>
    <w:rsid w:val="001D1926"/>
    <w:rsid w:val="001D1DFF"/>
    <w:rsid w:val="001D2907"/>
    <w:rsid w:val="001D2BFF"/>
    <w:rsid w:val="001D2D06"/>
    <w:rsid w:val="001D3649"/>
    <w:rsid w:val="001D3F70"/>
    <w:rsid w:val="001D436F"/>
    <w:rsid w:val="001D46B5"/>
    <w:rsid w:val="001D50A1"/>
    <w:rsid w:val="001D5290"/>
    <w:rsid w:val="001D532A"/>
    <w:rsid w:val="001D5423"/>
    <w:rsid w:val="001D5A95"/>
    <w:rsid w:val="001D631E"/>
    <w:rsid w:val="001D6C4C"/>
    <w:rsid w:val="001D714B"/>
    <w:rsid w:val="001D7428"/>
    <w:rsid w:val="001D7CDF"/>
    <w:rsid w:val="001E0020"/>
    <w:rsid w:val="001E04F4"/>
    <w:rsid w:val="001E0A82"/>
    <w:rsid w:val="001E0A86"/>
    <w:rsid w:val="001E0CCC"/>
    <w:rsid w:val="001E1147"/>
    <w:rsid w:val="001E19FD"/>
    <w:rsid w:val="001E1C5F"/>
    <w:rsid w:val="001E2460"/>
    <w:rsid w:val="001E2939"/>
    <w:rsid w:val="001E2E06"/>
    <w:rsid w:val="001E2E4D"/>
    <w:rsid w:val="001E3949"/>
    <w:rsid w:val="001E3A67"/>
    <w:rsid w:val="001E3AA4"/>
    <w:rsid w:val="001E3DDF"/>
    <w:rsid w:val="001E3F33"/>
    <w:rsid w:val="001E40D3"/>
    <w:rsid w:val="001E470B"/>
    <w:rsid w:val="001E47AC"/>
    <w:rsid w:val="001E4CCC"/>
    <w:rsid w:val="001E56F6"/>
    <w:rsid w:val="001E588A"/>
    <w:rsid w:val="001E58F4"/>
    <w:rsid w:val="001E5F6F"/>
    <w:rsid w:val="001E6AC9"/>
    <w:rsid w:val="001E6CA0"/>
    <w:rsid w:val="001E6DA8"/>
    <w:rsid w:val="001E723D"/>
    <w:rsid w:val="001F07A7"/>
    <w:rsid w:val="001F081F"/>
    <w:rsid w:val="001F08B6"/>
    <w:rsid w:val="001F0C08"/>
    <w:rsid w:val="001F0E65"/>
    <w:rsid w:val="001F1080"/>
    <w:rsid w:val="001F14DE"/>
    <w:rsid w:val="001F1C8C"/>
    <w:rsid w:val="001F2248"/>
    <w:rsid w:val="001F24F8"/>
    <w:rsid w:val="001F2AEE"/>
    <w:rsid w:val="001F2E01"/>
    <w:rsid w:val="001F2F84"/>
    <w:rsid w:val="001F38F1"/>
    <w:rsid w:val="001F3905"/>
    <w:rsid w:val="001F3E4F"/>
    <w:rsid w:val="001F3EAA"/>
    <w:rsid w:val="001F43D1"/>
    <w:rsid w:val="001F4A24"/>
    <w:rsid w:val="001F4BA0"/>
    <w:rsid w:val="001F4E16"/>
    <w:rsid w:val="001F5584"/>
    <w:rsid w:val="001F5B51"/>
    <w:rsid w:val="001F5CF1"/>
    <w:rsid w:val="001F6564"/>
    <w:rsid w:val="001F7ABB"/>
    <w:rsid w:val="001F7DDF"/>
    <w:rsid w:val="00200A15"/>
    <w:rsid w:val="00200B42"/>
    <w:rsid w:val="00200DC8"/>
    <w:rsid w:val="002015EB"/>
    <w:rsid w:val="00201C82"/>
    <w:rsid w:val="00201D6D"/>
    <w:rsid w:val="00201F69"/>
    <w:rsid w:val="002025A7"/>
    <w:rsid w:val="00202E26"/>
    <w:rsid w:val="00203413"/>
    <w:rsid w:val="002034E8"/>
    <w:rsid w:val="00203A06"/>
    <w:rsid w:val="00203BB1"/>
    <w:rsid w:val="00203EC9"/>
    <w:rsid w:val="00203FB4"/>
    <w:rsid w:val="00203FD3"/>
    <w:rsid w:val="0020444E"/>
    <w:rsid w:val="002044B5"/>
    <w:rsid w:val="002046C9"/>
    <w:rsid w:val="002048AC"/>
    <w:rsid w:val="00204AE4"/>
    <w:rsid w:val="00204C7C"/>
    <w:rsid w:val="002050A9"/>
    <w:rsid w:val="00205311"/>
    <w:rsid w:val="00205643"/>
    <w:rsid w:val="00205827"/>
    <w:rsid w:val="00205D68"/>
    <w:rsid w:val="00205F48"/>
    <w:rsid w:val="00206DF7"/>
    <w:rsid w:val="00207099"/>
    <w:rsid w:val="00207151"/>
    <w:rsid w:val="002072EE"/>
    <w:rsid w:val="00207444"/>
    <w:rsid w:val="00207728"/>
    <w:rsid w:val="00207B49"/>
    <w:rsid w:val="00210214"/>
    <w:rsid w:val="00210324"/>
    <w:rsid w:val="002103C5"/>
    <w:rsid w:val="00210404"/>
    <w:rsid w:val="00210819"/>
    <w:rsid w:val="00210B66"/>
    <w:rsid w:val="00210CE3"/>
    <w:rsid w:val="00210DDC"/>
    <w:rsid w:val="00210DE7"/>
    <w:rsid w:val="00211015"/>
    <w:rsid w:val="00211052"/>
    <w:rsid w:val="002113BE"/>
    <w:rsid w:val="00212194"/>
    <w:rsid w:val="002124C1"/>
    <w:rsid w:val="00212B05"/>
    <w:rsid w:val="00212CDC"/>
    <w:rsid w:val="002130BB"/>
    <w:rsid w:val="00213D32"/>
    <w:rsid w:val="00213F73"/>
    <w:rsid w:val="0021425A"/>
    <w:rsid w:val="00214590"/>
    <w:rsid w:val="002150B7"/>
    <w:rsid w:val="00215443"/>
    <w:rsid w:val="0021584E"/>
    <w:rsid w:val="002158EE"/>
    <w:rsid w:val="00215A62"/>
    <w:rsid w:val="00215E45"/>
    <w:rsid w:val="0021720C"/>
    <w:rsid w:val="0021730E"/>
    <w:rsid w:val="00217609"/>
    <w:rsid w:val="00217E6E"/>
    <w:rsid w:val="002201F0"/>
    <w:rsid w:val="00220465"/>
    <w:rsid w:val="0022048D"/>
    <w:rsid w:val="0022086C"/>
    <w:rsid w:val="00220DA6"/>
    <w:rsid w:val="00220E25"/>
    <w:rsid w:val="00220E26"/>
    <w:rsid w:val="002215CE"/>
    <w:rsid w:val="00221C3B"/>
    <w:rsid w:val="00222116"/>
    <w:rsid w:val="00222243"/>
    <w:rsid w:val="00222D38"/>
    <w:rsid w:val="002237D9"/>
    <w:rsid w:val="002238E9"/>
    <w:rsid w:val="00223C43"/>
    <w:rsid w:val="002240C6"/>
    <w:rsid w:val="0022446E"/>
    <w:rsid w:val="002249D7"/>
    <w:rsid w:val="00224F9B"/>
    <w:rsid w:val="002250D0"/>
    <w:rsid w:val="002250E9"/>
    <w:rsid w:val="0022539D"/>
    <w:rsid w:val="00225472"/>
    <w:rsid w:val="00225864"/>
    <w:rsid w:val="00225AB4"/>
    <w:rsid w:val="00225E05"/>
    <w:rsid w:val="002261CA"/>
    <w:rsid w:val="0022625A"/>
    <w:rsid w:val="00227021"/>
    <w:rsid w:val="0022740D"/>
    <w:rsid w:val="002276DC"/>
    <w:rsid w:val="00227DD2"/>
    <w:rsid w:val="00230515"/>
    <w:rsid w:val="00230B29"/>
    <w:rsid w:val="00230D5F"/>
    <w:rsid w:val="00230ED1"/>
    <w:rsid w:val="00230F17"/>
    <w:rsid w:val="00231DC5"/>
    <w:rsid w:val="00232263"/>
    <w:rsid w:val="002322B4"/>
    <w:rsid w:val="002324F8"/>
    <w:rsid w:val="002333DA"/>
    <w:rsid w:val="002334E9"/>
    <w:rsid w:val="002339D1"/>
    <w:rsid w:val="00233DE5"/>
    <w:rsid w:val="00234038"/>
    <w:rsid w:val="00234442"/>
    <w:rsid w:val="00234532"/>
    <w:rsid w:val="002348B4"/>
    <w:rsid w:val="00234C73"/>
    <w:rsid w:val="00234D51"/>
    <w:rsid w:val="00235805"/>
    <w:rsid w:val="00235D39"/>
    <w:rsid w:val="00235F0A"/>
    <w:rsid w:val="0023678F"/>
    <w:rsid w:val="00236CDF"/>
    <w:rsid w:val="0023718A"/>
    <w:rsid w:val="002378E3"/>
    <w:rsid w:val="00237E84"/>
    <w:rsid w:val="002400CD"/>
    <w:rsid w:val="0024099D"/>
    <w:rsid w:val="0024101D"/>
    <w:rsid w:val="00241CEC"/>
    <w:rsid w:val="00241F13"/>
    <w:rsid w:val="00242719"/>
    <w:rsid w:val="002427A2"/>
    <w:rsid w:val="002427C0"/>
    <w:rsid w:val="00242B48"/>
    <w:rsid w:val="00242E2B"/>
    <w:rsid w:val="0024371A"/>
    <w:rsid w:val="002437C2"/>
    <w:rsid w:val="00244292"/>
    <w:rsid w:val="00244497"/>
    <w:rsid w:val="002445A4"/>
    <w:rsid w:val="0024465E"/>
    <w:rsid w:val="0024481B"/>
    <w:rsid w:val="00244923"/>
    <w:rsid w:val="00244A34"/>
    <w:rsid w:val="00245765"/>
    <w:rsid w:val="00245CB3"/>
    <w:rsid w:val="00245F50"/>
    <w:rsid w:val="002465CA"/>
    <w:rsid w:val="0024762B"/>
    <w:rsid w:val="00247A1A"/>
    <w:rsid w:val="002506DB"/>
    <w:rsid w:val="002514E8"/>
    <w:rsid w:val="00251E82"/>
    <w:rsid w:val="002521D3"/>
    <w:rsid w:val="002521EB"/>
    <w:rsid w:val="00252AFC"/>
    <w:rsid w:val="00252C0D"/>
    <w:rsid w:val="00252C83"/>
    <w:rsid w:val="00252DB4"/>
    <w:rsid w:val="00252E18"/>
    <w:rsid w:val="0025310E"/>
    <w:rsid w:val="002531EC"/>
    <w:rsid w:val="002532D1"/>
    <w:rsid w:val="00253667"/>
    <w:rsid w:val="00253763"/>
    <w:rsid w:val="002537B2"/>
    <w:rsid w:val="00253812"/>
    <w:rsid w:val="00253CD2"/>
    <w:rsid w:val="00253F31"/>
    <w:rsid w:val="00254193"/>
    <w:rsid w:val="002546A5"/>
    <w:rsid w:val="00254ABC"/>
    <w:rsid w:val="00254AE2"/>
    <w:rsid w:val="0025543F"/>
    <w:rsid w:val="0025547E"/>
    <w:rsid w:val="00256C31"/>
    <w:rsid w:val="00256FD5"/>
    <w:rsid w:val="00260875"/>
    <w:rsid w:val="00260953"/>
    <w:rsid w:val="00261428"/>
    <w:rsid w:val="002617BC"/>
    <w:rsid w:val="00261A5D"/>
    <w:rsid w:val="00261F5A"/>
    <w:rsid w:val="00262475"/>
    <w:rsid w:val="002626A0"/>
    <w:rsid w:val="00262A86"/>
    <w:rsid w:val="00262B34"/>
    <w:rsid w:val="00262E77"/>
    <w:rsid w:val="0026312A"/>
    <w:rsid w:val="002633FA"/>
    <w:rsid w:val="00263523"/>
    <w:rsid w:val="00263CA7"/>
    <w:rsid w:val="00263FE0"/>
    <w:rsid w:val="00264FB6"/>
    <w:rsid w:val="00265078"/>
    <w:rsid w:val="002655DB"/>
    <w:rsid w:val="002659E5"/>
    <w:rsid w:val="00265E82"/>
    <w:rsid w:val="00265F4D"/>
    <w:rsid w:val="002661EE"/>
    <w:rsid w:val="00266290"/>
    <w:rsid w:val="00266864"/>
    <w:rsid w:val="00266B13"/>
    <w:rsid w:val="0026760D"/>
    <w:rsid w:val="00267D27"/>
    <w:rsid w:val="002702B1"/>
    <w:rsid w:val="00270573"/>
    <w:rsid w:val="002707B7"/>
    <w:rsid w:val="00270994"/>
    <w:rsid w:val="00270BF0"/>
    <w:rsid w:val="00270D49"/>
    <w:rsid w:val="00270EF8"/>
    <w:rsid w:val="00270F06"/>
    <w:rsid w:val="0027156D"/>
    <w:rsid w:val="00271770"/>
    <w:rsid w:val="00271935"/>
    <w:rsid w:val="00271AE0"/>
    <w:rsid w:val="00271D5C"/>
    <w:rsid w:val="00271F35"/>
    <w:rsid w:val="00272646"/>
    <w:rsid w:val="00272880"/>
    <w:rsid w:val="00272B3A"/>
    <w:rsid w:val="00272BD6"/>
    <w:rsid w:val="00272DA3"/>
    <w:rsid w:val="00273068"/>
    <w:rsid w:val="0027374A"/>
    <w:rsid w:val="00273ECB"/>
    <w:rsid w:val="00274450"/>
    <w:rsid w:val="002749F9"/>
    <w:rsid w:val="00274FAC"/>
    <w:rsid w:val="002750D4"/>
    <w:rsid w:val="0027555E"/>
    <w:rsid w:val="00275670"/>
    <w:rsid w:val="00275A60"/>
    <w:rsid w:val="002761C2"/>
    <w:rsid w:val="002762CE"/>
    <w:rsid w:val="002764DC"/>
    <w:rsid w:val="0027671C"/>
    <w:rsid w:val="0027678C"/>
    <w:rsid w:val="00276EFC"/>
    <w:rsid w:val="00276FCB"/>
    <w:rsid w:val="002774F0"/>
    <w:rsid w:val="00277CA9"/>
    <w:rsid w:val="00277F8D"/>
    <w:rsid w:val="00280DF8"/>
    <w:rsid w:val="00281B52"/>
    <w:rsid w:val="00281C0B"/>
    <w:rsid w:val="00282568"/>
    <w:rsid w:val="00282647"/>
    <w:rsid w:val="0028264F"/>
    <w:rsid w:val="002826F8"/>
    <w:rsid w:val="00282E50"/>
    <w:rsid w:val="002838CE"/>
    <w:rsid w:val="0028391C"/>
    <w:rsid w:val="00284027"/>
    <w:rsid w:val="00284054"/>
    <w:rsid w:val="0028428D"/>
    <w:rsid w:val="002842BC"/>
    <w:rsid w:val="002847FB"/>
    <w:rsid w:val="00284EE0"/>
    <w:rsid w:val="00284F41"/>
    <w:rsid w:val="00285420"/>
    <w:rsid w:val="00285485"/>
    <w:rsid w:val="00285808"/>
    <w:rsid w:val="0028583C"/>
    <w:rsid w:val="00285960"/>
    <w:rsid w:val="00285AC2"/>
    <w:rsid w:val="00286138"/>
    <w:rsid w:val="002861CE"/>
    <w:rsid w:val="00286BE9"/>
    <w:rsid w:val="0028700A"/>
    <w:rsid w:val="00287503"/>
    <w:rsid w:val="00287B6F"/>
    <w:rsid w:val="00287C23"/>
    <w:rsid w:val="00287CD0"/>
    <w:rsid w:val="002900E1"/>
    <w:rsid w:val="00290629"/>
    <w:rsid w:val="00290ACB"/>
    <w:rsid w:val="00290AE3"/>
    <w:rsid w:val="00290C06"/>
    <w:rsid w:val="002914E9"/>
    <w:rsid w:val="002917D2"/>
    <w:rsid w:val="002924F7"/>
    <w:rsid w:val="00292692"/>
    <w:rsid w:val="002927AC"/>
    <w:rsid w:val="00292BB1"/>
    <w:rsid w:val="00292BB7"/>
    <w:rsid w:val="00292BEF"/>
    <w:rsid w:val="00292ED2"/>
    <w:rsid w:val="002931DD"/>
    <w:rsid w:val="002936C0"/>
    <w:rsid w:val="0029393D"/>
    <w:rsid w:val="00294116"/>
    <w:rsid w:val="0029439E"/>
    <w:rsid w:val="002943D3"/>
    <w:rsid w:val="00294443"/>
    <w:rsid w:val="00294712"/>
    <w:rsid w:val="00294946"/>
    <w:rsid w:val="00294DDF"/>
    <w:rsid w:val="002957E4"/>
    <w:rsid w:val="00295DE3"/>
    <w:rsid w:val="00295DE5"/>
    <w:rsid w:val="00296753"/>
    <w:rsid w:val="0029681E"/>
    <w:rsid w:val="00296C17"/>
    <w:rsid w:val="00296F5A"/>
    <w:rsid w:val="00297B17"/>
    <w:rsid w:val="002A04DF"/>
    <w:rsid w:val="002A065E"/>
    <w:rsid w:val="002A07F6"/>
    <w:rsid w:val="002A0B84"/>
    <w:rsid w:val="002A0DE8"/>
    <w:rsid w:val="002A0DF1"/>
    <w:rsid w:val="002A13EA"/>
    <w:rsid w:val="002A1B3D"/>
    <w:rsid w:val="002A1B70"/>
    <w:rsid w:val="002A1F8A"/>
    <w:rsid w:val="002A1FF5"/>
    <w:rsid w:val="002A20BE"/>
    <w:rsid w:val="002A2226"/>
    <w:rsid w:val="002A2477"/>
    <w:rsid w:val="002A28A1"/>
    <w:rsid w:val="002A2CBA"/>
    <w:rsid w:val="002A32C6"/>
    <w:rsid w:val="002A3450"/>
    <w:rsid w:val="002A3795"/>
    <w:rsid w:val="002A3867"/>
    <w:rsid w:val="002A390C"/>
    <w:rsid w:val="002A39FA"/>
    <w:rsid w:val="002A42AA"/>
    <w:rsid w:val="002A43B9"/>
    <w:rsid w:val="002A49CE"/>
    <w:rsid w:val="002A4CB8"/>
    <w:rsid w:val="002A4F23"/>
    <w:rsid w:val="002A5089"/>
    <w:rsid w:val="002A53DF"/>
    <w:rsid w:val="002A5986"/>
    <w:rsid w:val="002A5D27"/>
    <w:rsid w:val="002A5FB2"/>
    <w:rsid w:val="002A6710"/>
    <w:rsid w:val="002A694A"/>
    <w:rsid w:val="002A6B14"/>
    <w:rsid w:val="002A6CC3"/>
    <w:rsid w:val="002A7039"/>
    <w:rsid w:val="002A749E"/>
    <w:rsid w:val="002A75BD"/>
    <w:rsid w:val="002A77CB"/>
    <w:rsid w:val="002A77F0"/>
    <w:rsid w:val="002A7E2D"/>
    <w:rsid w:val="002B0111"/>
    <w:rsid w:val="002B01C9"/>
    <w:rsid w:val="002B0453"/>
    <w:rsid w:val="002B06D2"/>
    <w:rsid w:val="002B0861"/>
    <w:rsid w:val="002B191B"/>
    <w:rsid w:val="002B1AE8"/>
    <w:rsid w:val="002B1B47"/>
    <w:rsid w:val="002B3000"/>
    <w:rsid w:val="002B3D1A"/>
    <w:rsid w:val="002B3EEA"/>
    <w:rsid w:val="002B4005"/>
    <w:rsid w:val="002B426D"/>
    <w:rsid w:val="002B427F"/>
    <w:rsid w:val="002B442B"/>
    <w:rsid w:val="002B4A34"/>
    <w:rsid w:val="002B4A75"/>
    <w:rsid w:val="002B4B85"/>
    <w:rsid w:val="002B4E3A"/>
    <w:rsid w:val="002B5E50"/>
    <w:rsid w:val="002B600A"/>
    <w:rsid w:val="002B648C"/>
    <w:rsid w:val="002B6885"/>
    <w:rsid w:val="002B6FB7"/>
    <w:rsid w:val="002B73F3"/>
    <w:rsid w:val="002B7DEA"/>
    <w:rsid w:val="002B7EFA"/>
    <w:rsid w:val="002B7F91"/>
    <w:rsid w:val="002C1251"/>
    <w:rsid w:val="002C1CC2"/>
    <w:rsid w:val="002C2742"/>
    <w:rsid w:val="002C3578"/>
    <w:rsid w:val="002C36C2"/>
    <w:rsid w:val="002C3D51"/>
    <w:rsid w:val="002C3F79"/>
    <w:rsid w:val="002C4015"/>
    <w:rsid w:val="002C41F1"/>
    <w:rsid w:val="002C4B17"/>
    <w:rsid w:val="002C4B55"/>
    <w:rsid w:val="002C4F00"/>
    <w:rsid w:val="002C5394"/>
    <w:rsid w:val="002C54DD"/>
    <w:rsid w:val="002C580C"/>
    <w:rsid w:val="002C598D"/>
    <w:rsid w:val="002C5BFB"/>
    <w:rsid w:val="002C5E65"/>
    <w:rsid w:val="002C6661"/>
    <w:rsid w:val="002C6AC6"/>
    <w:rsid w:val="002C6E0E"/>
    <w:rsid w:val="002C77F0"/>
    <w:rsid w:val="002C79AF"/>
    <w:rsid w:val="002C79CF"/>
    <w:rsid w:val="002C7D53"/>
    <w:rsid w:val="002C7E35"/>
    <w:rsid w:val="002C7FDD"/>
    <w:rsid w:val="002D0380"/>
    <w:rsid w:val="002D060A"/>
    <w:rsid w:val="002D06A8"/>
    <w:rsid w:val="002D0A85"/>
    <w:rsid w:val="002D1294"/>
    <w:rsid w:val="002D14A6"/>
    <w:rsid w:val="002D245C"/>
    <w:rsid w:val="002D2ADE"/>
    <w:rsid w:val="002D302A"/>
    <w:rsid w:val="002D4353"/>
    <w:rsid w:val="002D4A41"/>
    <w:rsid w:val="002D5144"/>
    <w:rsid w:val="002D5B0A"/>
    <w:rsid w:val="002D5B42"/>
    <w:rsid w:val="002D6945"/>
    <w:rsid w:val="002D6D53"/>
    <w:rsid w:val="002D6E00"/>
    <w:rsid w:val="002D706D"/>
    <w:rsid w:val="002D707E"/>
    <w:rsid w:val="002D70F9"/>
    <w:rsid w:val="002D720E"/>
    <w:rsid w:val="002D753C"/>
    <w:rsid w:val="002D75A0"/>
    <w:rsid w:val="002D75E9"/>
    <w:rsid w:val="002D7C32"/>
    <w:rsid w:val="002D7CA6"/>
    <w:rsid w:val="002E0EB6"/>
    <w:rsid w:val="002E1404"/>
    <w:rsid w:val="002E17B8"/>
    <w:rsid w:val="002E19A7"/>
    <w:rsid w:val="002E1BAA"/>
    <w:rsid w:val="002E1DCF"/>
    <w:rsid w:val="002E1F7B"/>
    <w:rsid w:val="002E25C7"/>
    <w:rsid w:val="002E289F"/>
    <w:rsid w:val="002E295D"/>
    <w:rsid w:val="002E2969"/>
    <w:rsid w:val="002E2D27"/>
    <w:rsid w:val="002E2DA4"/>
    <w:rsid w:val="002E2FCC"/>
    <w:rsid w:val="002E37C8"/>
    <w:rsid w:val="002E3C3F"/>
    <w:rsid w:val="002E3E87"/>
    <w:rsid w:val="002E437B"/>
    <w:rsid w:val="002E4DFE"/>
    <w:rsid w:val="002E5293"/>
    <w:rsid w:val="002E57C4"/>
    <w:rsid w:val="002E5E5C"/>
    <w:rsid w:val="002E6756"/>
    <w:rsid w:val="002E6C03"/>
    <w:rsid w:val="002E7CE6"/>
    <w:rsid w:val="002F00D8"/>
    <w:rsid w:val="002F02BF"/>
    <w:rsid w:val="002F03D2"/>
    <w:rsid w:val="002F07BE"/>
    <w:rsid w:val="002F0B29"/>
    <w:rsid w:val="002F0B2C"/>
    <w:rsid w:val="002F0F44"/>
    <w:rsid w:val="002F0FF7"/>
    <w:rsid w:val="002F1398"/>
    <w:rsid w:val="002F1EA4"/>
    <w:rsid w:val="002F2302"/>
    <w:rsid w:val="002F2442"/>
    <w:rsid w:val="002F249C"/>
    <w:rsid w:val="002F347B"/>
    <w:rsid w:val="002F3B9E"/>
    <w:rsid w:val="002F4287"/>
    <w:rsid w:val="002F4B02"/>
    <w:rsid w:val="002F4B33"/>
    <w:rsid w:val="002F52FB"/>
    <w:rsid w:val="002F55BA"/>
    <w:rsid w:val="002F5694"/>
    <w:rsid w:val="002F5B2F"/>
    <w:rsid w:val="002F5B46"/>
    <w:rsid w:val="002F5B5A"/>
    <w:rsid w:val="002F6A6C"/>
    <w:rsid w:val="002F6AB4"/>
    <w:rsid w:val="002F7208"/>
    <w:rsid w:val="0030052B"/>
    <w:rsid w:val="00300E0C"/>
    <w:rsid w:val="00301200"/>
    <w:rsid w:val="00301800"/>
    <w:rsid w:val="0030188A"/>
    <w:rsid w:val="00301940"/>
    <w:rsid w:val="00301B05"/>
    <w:rsid w:val="00301FB8"/>
    <w:rsid w:val="003024FE"/>
    <w:rsid w:val="00303433"/>
    <w:rsid w:val="0030351F"/>
    <w:rsid w:val="003040F4"/>
    <w:rsid w:val="003047DF"/>
    <w:rsid w:val="00304A2C"/>
    <w:rsid w:val="00304AB9"/>
    <w:rsid w:val="00305160"/>
    <w:rsid w:val="003056E5"/>
    <w:rsid w:val="00305787"/>
    <w:rsid w:val="00305D4B"/>
    <w:rsid w:val="00305F36"/>
    <w:rsid w:val="003061F1"/>
    <w:rsid w:val="00306ACB"/>
    <w:rsid w:val="00306B69"/>
    <w:rsid w:val="0030710B"/>
    <w:rsid w:val="00307857"/>
    <w:rsid w:val="00307C23"/>
    <w:rsid w:val="00310261"/>
    <w:rsid w:val="003105B7"/>
    <w:rsid w:val="0031091D"/>
    <w:rsid w:val="00310D60"/>
    <w:rsid w:val="00310F3B"/>
    <w:rsid w:val="00311C85"/>
    <w:rsid w:val="00311F8A"/>
    <w:rsid w:val="0031236F"/>
    <w:rsid w:val="0031247F"/>
    <w:rsid w:val="00312CAA"/>
    <w:rsid w:val="0031313A"/>
    <w:rsid w:val="003131FB"/>
    <w:rsid w:val="00313541"/>
    <w:rsid w:val="00313EDC"/>
    <w:rsid w:val="00314B41"/>
    <w:rsid w:val="00314C46"/>
    <w:rsid w:val="00314CED"/>
    <w:rsid w:val="00314D07"/>
    <w:rsid w:val="00314DDF"/>
    <w:rsid w:val="00314E51"/>
    <w:rsid w:val="00314E91"/>
    <w:rsid w:val="0031556F"/>
    <w:rsid w:val="003155B9"/>
    <w:rsid w:val="00315B62"/>
    <w:rsid w:val="00315E9D"/>
    <w:rsid w:val="003160E2"/>
    <w:rsid w:val="00316188"/>
    <w:rsid w:val="003161F1"/>
    <w:rsid w:val="00316648"/>
    <w:rsid w:val="0031685E"/>
    <w:rsid w:val="00316BEE"/>
    <w:rsid w:val="00316E01"/>
    <w:rsid w:val="00316EF8"/>
    <w:rsid w:val="00317018"/>
    <w:rsid w:val="0031739A"/>
    <w:rsid w:val="0031752A"/>
    <w:rsid w:val="00317A82"/>
    <w:rsid w:val="003202DB"/>
    <w:rsid w:val="0032034F"/>
    <w:rsid w:val="0032057E"/>
    <w:rsid w:val="00320DAB"/>
    <w:rsid w:val="003212DC"/>
    <w:rsid w:val="0032154E"/>
    <w:rsid w:val="00321ECA"/>
    <w:rsid w:val="00322475"/>
    <w:rsid w:val="00322E72"/>
    <w:rsid w:val="003230DC"/>
    <w:rsid w:val="003232E3"/>
    <w:rsid w:val="00323398"/>
    <w:rsid w:val="0032361D"/>
    <w:rsid w:val="003236AC"/>
    <w:rsid w:val="003238A8"/>
    <w:rsid w:val="00323EEC"/>
    <w:rsid w:val="00323F39"/>
    <w:rsid w:val="00324237"/>
    <w:rsid w:val="0032446C"/>
    <w:rsid w:val="00325251"/>
    <w:rsid w:val="00325A94"/>
    <w:rsid w:val="00326353"/>
    <w:rsid w:val="0032697C"/>
    <w:rsid w:val="00326F3C"/>
    <w:rsid w:val="00327533"/>
    <w:rsid w:val="00327A56"/>
    <w:rsid w:val="00327E60"/>
    <w:rsid w:val="00330493"/>
    <w:rsid w:val="00330B8C"/>
    <w:rsid w:val="00330C76"/>
    <w:rsid w:val="0033102B"/>
    <w:rsid w:val="00331119"/>
    <w:rsid w:val="00332BB3"/>
    <w:rsid w:val="00332DAE"/>
    <w:rsid w:val="00333616"/>
    <w:rsid w:val="00334371"/>
    <w:rsid w:val="0033459F"/>
    <w:rsid w:val="00334D72"/>
    <w:rsid w:val="00335550"/>
    <w:rsid w:val="003360FA"/>
    <w:rsid w:val="003364C1"/>
    <w:rsid w:val="00336C6A"/>
    <w:rsid w:val="00336C7A"/>
    <w:rsid w:val="00336CC5"/>
    <w:rsid w:val="00337599"/>
    <w:rsid w:val="0033764F"/>
    <w:rsid w:val="0033796D"/>
    <w:rsid w:val="00337A89"/>
    <w:rsid w:val="0034035E"/>
    <w:rsid w:val="0034036C"/>
    <w:rsid w:val="003405E8"/>
    <w:rsid w:val="00340F44"/>
    <w:rsid w:val="0034138F"/>
    <w:rsid w:val="003413FD"/>
    <w:rsid w:val="00341941"/>
    <w:rsid w:val="00341E8B"/>
    <w:rsid w:val="00342088"/>
    <w:rsid w:val="00342098"/>
    <w:rsid w:val="00342101"/>
    <w:rsid w:val="00342384"/>
    <w:rsid w:val="00342573"/>
    <w:rsid w:val="003430E0"/>
    <w:rsid w:val="003436F2"/>
    <w:rsid w:val="00343C00"/>
    <w:rsid w:val="0034420E"/>
    <w:rsid w:val="00344434"/>
    <w:rsid w:val="003446EB"/>
    <w:rsid w:val="0034504B"/>
    <w:rsid w:val="003456FF"/>
    <w:rsid w:val="003457C0"/>
    <w:rsid w:val="003457E4"/>
    <w:rsid w:val="00346436"/>
    <w:rsid w:val="00346D59"/>
    <w:rsid w:val="00346DCC"/>
    <w:rsid w:val="003476F3"/>
    <w:rsid w:val="003500AC"/>
    <w:rsid w:val="0035038E"/>
    <w:rsid w:val="00350EBC"/>
    <w:rsid w:val="00350FC4"/>
    <w:rsid w:val="00351220"/>
    <w:rsid w:val="003513E4"/>
    <w:rsid w:val="003513F5"/>
    <w:rsid w:val="00351E8C"/>
    <w:rsid w:val="00352347"/>
    <w:rsid w:val="00352445"/>
    <w:rsid w:val="0035294B"/>
    <w:rsid w:val="00352A50"/>
    <w:rsid w:val="00352E93"/>
    <w:rsid w:val="00352F6C"/>
    <w:rsid w:val="0035305D"/>
    <w:rsid w:val="003531A5"/>
    <w:rsid w:val="00353404"/>
    <w:rsid w:val="003534B4"/>
    <w:rsid w:val="00353ED3"/>
    <w:rsid w:val="0035405E"/>
    <w:rsid w:val="0035408F"/>
    <w:rsid w:val="00354215"/>
    <w:rsid w:val="003544F8"/>
    <w:rsid w:val="0035458D"/>
    <w:rsid w:val="00354592"/>
    <w:rsid w:val="00354820"/>
    <w:rsid w:val="00354B6E"/>
    <w:rsid w:val="00354DFE"/>
    <w:rsid w:val="00354E9A"/>
    <w:rsid w:val="00355A59"/>
    <w:rsid w:val="00355AEB"/>
    <w:rsid w:val="00355BA7"/>
    <w:rsid w:val="00355C81"/>
    <w:rsid w:val="00355D63"/>
    <w:rsid w:val="00355DAC"/>
    <w:rsid w:val="003566FA"/>
    <w:rsid w:val="00356B68"/>
    <w:rsid w:val="00356C37"/>
    <w:rsid w:val="00356D1A"/>
    <w:rsid w:val="00356E91"/>
    <w:rsid w:val="00357746"/>
    <w:rsid w:val="0036094D"/>
    <w:rsid w:val="00360E0C"/>
    <w:rsid w:val="0036122F"/>
    <w:rsid w:val="0036134C"/>
    <w:rsid w:val="0036181A"/>
    <w:rsid w:val="003620A4"/>
    <w:rsid w:val="003625A3"/>
    <w:rsid w:val="00362763"/>
    <w:rsid w:val="00362849"/>
    <w:rsid w:val="00362977"/>
    <w:rsid w:val="003629A3"/>
    <w:rsid w:val="003629F5"/>
    <w:rsid w:val="003636BC"/>
    <w:rsid w:val="00363B6E"/>
    <w:rsid w:val="00363D85"/>
    <w:rsid w:val="0036474C"/>
    <w:rsid w:val="0036533D"/>
    <w:rsid w:val="003657AE"/>
    <w:rsid w:val="00365F2F"/>
    <w:rsid w:val="0036620C"/>
    <w:rsid w:val="0036631E"/>
    <w:rsid w:val="00366436"/>
    <w:rsid w:val="00366483"/>
    <w:rsid w:val="003668F5"/>
    <w:rsid w:val="00366975"/>
    <w:rsid w:val="00366C2B"/>
    <w:rsid w:val="0036708A"/>
    <w:rsid w:val="00367466"/>
    <w:rsid w:val="003674F2"/>
    <w:rsid w:val="00367885"/>
    <w:rsid w:val="003707C9"/>
    <w:rsid w:val="00370994"/>
    <w:rsid w:val="00370B38"/>
    <w:rsid w:val="00370BC6"/>
    <w:rsid w:val="00370BE4"/>
    <w:rsid w:val="00370C25"/>
    <w:rsid w:val="003717CD"/>
    <w:rsid w:val="003721E7"/>
    <w:rsid w:val="0037234B"/>
    <w:rsid w:val="003726AD"/>
    <w:rsid w:val="0037291B"/>
    <w:rsid w:val="00372A70"/>
    <w:rsid w:val="00372BC4"/>
    <w:rsid w:val="00372F03"/>
    <w:rsid w:val="003735F2"/>
    <w:rsid w:val="0037376B"/>
    <w:rsid w:val="003738D2"/>
    <w:rsid w:val="003748FE"/>
    <w:rsid w:val="00374DC4"/>
    <w:rsid w:val="0037543C"/>
    <w:rsid w:val="00375A55"/>
    <w:rsid w:val="00376460"/>
    <w:rsid w:val="00376515"/>
    <w:rsid w:val="003765A7"/>
    <w:rsid w:val="00376766"/>
    <w:rsid w:val="00376B26"/>
    <w:rsid w:val="00377706"/>
    <w:rsid w:val="0037779F"/>
    <w:rsid w:val="00377807"/>
    <w:rsid w:val="00377D0F"/>
    <w:rsid w:val="00377D51"/>
    <w:rsid w:val="00377E76"/>
    <w:rsid w:val="0038061F"/>
    <w:rsid w:val="00380929"/>
    <w:rsid w:val="003809CC"/>
    <w:rsid w:val="00380B69"/>
    <w:rsid w:val="00380D55"/>
    <w:rsid w:val="003811B9"/>
    <w:rsid w:val="00381310"/>
    <w:rsid w:val="00381700"/>
    <w:rsid w:val="0038277A"/>
    <w:rsid w:val="00382ADF"/>
    <w:rsid w:val="00382E35"/>
    <w:rsid w:val="003832C8"/>
    <w:rsid w:val="00383EBF"/>
    <w:rsid w:val="00384319"/>
    <w:rsid w:val="003847F2"/>
    <w:rsid w:val="0038497D"/>
    <w:rsid w:val="00384D6D"/>
    <w:rsid w:val="00384EB6"/>
    <w:rsid w:val="003850FE"/>
    <w:rsid w:val="003851FE"/>
    <w:rsid w:val="003852B6"/>
    <w:rsid w:val="00385575"/>
    <w:rsid w:val="00386114"/>
    <w:rsid w:val="00387152"/>
    <w:rsid w:val="003872E9"/>
    <w:rsid w:val="00387824"/>
    <w:rsid w:val="003879D0"/>
    <w:rsid w:val="00387D82"/>
    <w:rsid w:val="00387FB4"/>
    <w:rsid w:val="00390344"/>
    <w:rsid w:val="00390921"/>
    <w:rsid w:val="00391B24"/>
    <w:rsid w:val="00392235"/>
    <w:rsid w:val="003922D5"/>
    <w:rsid w:val="00392537"/>
    <w:rsid w:val="00392841"/>
    <w:rsid w:val="00392C45"/>
    <w:rsid w:val="00392D22"/>
    <w:rsid w:val="00392D94"/>
    <w:rsid w:val="00392EB7"/>
    <w:rsid w:val="003930E5"/>
    <w:rsid w:val="00393762"/>
    <w:rsid w:val="003939AC"/>
    <w:rsid w:val="00393AE4"/>
    <w:rsid w:val="00393CFF"/>
    <w:rsid w:val="00393D33"/>
    <w:rsid w:val="00393E18"/>
    <w:rsid w:val="00394299"/>
    <w:rsid w:val="0039456D"/>
    <w:rsid w:val="00394E59"/>
    <w:rsid w:val="00394E9B"/>
    <w:rsid w:val="00395052"/>
    <w:rsid w:val="00395880"/>
    <w:rsid w:val="003968FE"/>
    <w:rsid w:val="00396C18"/>
    <w:rsid w:val="00396D77"/>
    <w:rsid w:val="003971EF"/>
    <w:rsid w:val="003A0131"/>
    <w:rsid w:val="003A049D"/>
    <w:rsid w:val="003A079A"/>
    <w:rsid w:val="003A0E19"/>
    <w:rsid w:val="003A142C"/>
    <w:rsid w:val="003A23AF"/>
    <w:rsid w:val="003A2BCC"/>
    <w:rsid w:val="003A2E09"/>
    <w:rsid w:val="003A32C5"/>
    <w:rsid w:val="003A35BC"/>
    <w:rsid w:val="003A3620"/>
    <w:rsid w:val="003A3B6A"/>
    <w:rsid w:val="003A3BC1"/>
    <w:rsid w:val="003A3BCC"/>
    <w:rsid w:val="003A40BE"/>
    <w:rsid w:val="003A4358"/>
    <w:rsid w:val="003A45F0"/>
    <w:rsid w:val="003A46D3"/>
    <w:rsid w:val="003A53DF"/>
    <w:rsid w:val="003A53E2"/>
    <w:rsid w:val="003A5B10"/>
    <w:rsid w:val="003A5DE7"/>
    <w:rsid w:val="003A65C6"/>
    <w:rsid w:val="003A66F4"/>
    <w:rsid w:val="003A6BE1"/>
    <w:rsid w:val="003A7123"/>
    <w:rsid w:val="003A76EB"/>
    <w:rsid w:val="003A7911"/>
    <w:rsid w:val="003A7BBC"/>
    <w:rsid w:val="003B0444"/>
    <w:rsid w:val="003B0917"/>
    <w:rsid w:val="003B1023"/>
    <w:rsid w:val="003B18AC"/>
    <w:rsid w:val="003B2AEC"/>
    <w:rsid w:val="003B2B4C"/>
    <w:rsid w:val="003B32AC"/>
    <w:rsid w:val="003B331B"/>
    <w:rsid w:val="003B33EA"/>
    <w:rsid w:val="003B3949"/>
    <w:rsid w:val="003B3A1B"/>
    <w:rsid w:val="003B3DD9"/>
    <w:rsid w:val="003B40CE"/>
    <w:rsid w:val="003B443E"/>
    <w:rsid w:val="003B44FF"/>
    <w:rsid w:val="003B4679"/>
    <w:rsid w:val="003B4958"/>
    <w:rsid w:val="003B4C04"/>
    <w:rsid w:val="003B4C6E"/>
    <w:rsid w:val="003B4FD8"/>
    <w:rsid w:val="003B5423"/>
    <w:rsid w:val="003B564E"/>
    <w:rsid w:val="003B56A5"/>
    <w:rsid w:val="003B57AD"/>
    <w:rsid w:val="003B5BBB"/>
    <w:rsid w:val="003B5C58"/>
    <w:rsid w:val="003B5D64"/>
    <w:rsid w:val="003B628E"/>
    <w:rsid w:val="003B64A3"/>
    <w:rsid w:val="003B71DF"/>
    <w:rsid w:val="003B7674"/>
    <w:rsid w:val="003B7720"/>
    <w:rsid w:val="003B78B6"/>
    <w:rsid w:val="003C0156"/>
    <w:rsid w:val="003C0266"/>
    <w:rsid w:val="003C040A"/>
    <w:rsid w:val="003C092F"/>
    <w:rsid w:val="003C0E64"/>
    <w:rsid w:val="003C0F96"/>
    <w:rsid w:val="003C1131"/>
    <w:rsid w:val="003C1F97"/>
    <w:rsid w:val="003C211D"/>
    <w:rsid w:val="003C22D4"/>
    <w:rsid w:val="003C22D7"/>
    <w:rsid w:val="003C2D16"/>
    <w:rsid w:val="003C347D"/>
    <w:rsid w:val="003C35E0"/>
    <w:rsid w:val="003C3700"/>
    <w:rsid w:val="003C3A3A"/>
    <w:rsid w:val="003C3D1B"/>
    <w:rsid w:val="003C45E7"/>
    <w:rsid w:val="003C4AD1"/>
    <w:rsid w:val="003C4E9F"/>
    <w:rsid w:val="003C517B"/>
    <w:rsid w:val="003C51B1"/>
    <w:rsid w:val="003C5232"/>
    <w:rsid w:val="003C5368"/>
    <w:rsid w:val="003C57C3"/>
    <w:rsid w:val="003C5A72"/>
    <w:rsid w:val="003C5BFE"/>
    <w:rsid w:val="003C659A"/>
    <w:rsid w:val="003C6D92"/>
    <w:rsid w:val="003C6DD6"/>
    <w:rsid w:val="003C7BAE"/>
    <w:rsid w:val="003C7C6B"/>
    <w:rsid w:val="003C7EED"/>
    <w:rsid w:val="003D0185"/>
    <w:rsid w:val="003D0253"/>
    <w:rsid w:val="003D0A81"/>
    <w:rsid w:val="003D0ACB"/>
    <w:rsid w:val="003D0C04"/>
    <w:rsid w:val="003D1442"/>
    <w:rsid w:val="003D1CE1"/>
    <w:rsid w:val="003D2464"/>
    <w:rsid w:val="003D2C9E"/>
    <w:rsid w:val="003D2CC5"/>
    <w:rsid w:val="003D30D2"/>
    <w:rsid w:val="003D3256"/>
    <w:rsid w:val="003D3E9B"/>
    <w:rsid w:val="003D42DE"/>
    <w:rsid w:val="003D4500"/>
    <w:rsid w:val="003D470D"/>
    <w:rsid w:val="003D493F"/>
    <w:rsid w:val="003D4B55"/>
    <w:rsid w:val="003D5146"/>
    <w:rsid w:val="003D5435"/>
    <w:rsid w:val="003D6247"/>
    <w:rsid w:val="003D6307"/>
    <w:rsid w:val="003D6326"/>
    <w:rsid w:val="003D664F"/>
    <w:rsid w:val="003D6C2D"/>
    <w:rsid w:val="003D6D11"/>
    <w:rsid w:val="003D7530"/>
    <w:rsid w:val="003D758C"/>
    <w:rsid w:val="003D7B35"/>
    <w:rsid w:val="003E0402"/>
    <w:rsid w:val="003E0838"/>
    <w:rsid w:val="003E0C22"/>
    <w:rsid w:val="003E0D84"/>
    <w:rsid w:val="003E0F06"/>
    <w:rsid w:val="003E140B"/>
    <w:rsid w:val="003E1492"/>
    <w:rsid w:val="003E1825"/>
    <w:rsid w:val="003E1965"/>
    <w:rsid w:val="003E1DC1"/>
    <w:rsid w:val="003E2351"/>
    <w:rsid w:val="003E2403"/>
    <w:rsid w:val="003E2574"/>
    <w:rsid w:val="003E25DB"/>
    <w:rsid w:val="003E3143"/>
    <w:rsid w:val="003E32E2"/>
    <w:rsid w:val="003E3744"/>
    <w:rsid w:val="003E38B8"/>
    <w:rsid w:val="003E3E8C"/>
    <w:rsid w:val="003E4CF8"/>
    <w:rsid w:val="003E511A"/>
    <w:rsid w:val="003E5642"/>
    <w:rsid w:val="003E5CF3"/>
    <w:rsid w:val="003E5F08"/>
    <w:rsid w:val="003E645D"/>
    <w:rsid w:val="003F04B3"/>
    <w:rsid w:val="003F05DE"/>
    <w:rsid w:val="003F07E6"/>
    <w:rsid w:val="003F0A9C"/>
    <w:rsid w:val="003F0CE6"/>
    <w:rsid w:val="003F1064"/>
    <w:rsid w:val="003F131C"/>
    <w:rsid w:val="003F146B"/>
    <w:rsid w:val="003F146F"/>
    <w:rsid w:val="003F14B4"/>
    <w:rsid w:val="003F163A"/>
    <w:rsid w:val="003F1753"/>
    <w:rsid w:val="003F1927"/>
    <w:rsid w:val="003F1A21"/>
    <w:rsid w:val="003F1D78"/>
    <w:rsid w:val="003F2240"/>
    <w:rsid w:val="003F2292"/>
    <w:rsid w:val="003F22C9"/>
    <w:rsid w:val="003F24CD"/>
    <w:rsid w:val="003F2BAD"/>
    <w:rsid w:val="003F2C64"/>
    <w:rsid w:val="003F3A4F"/>
    <w:rsid w:val="003F426E"/>
    <w:rsid w:val="003F458E"/>
    <w:rsid w:val="003F4940"/>
    <w:rsid w:val="003F4EB9"/>
    <w:rsid w:val="003F4EFE"/>
    <w:rsid w:val="003F5847"/>
    <w:rsid w:val="003F585A"/>
    <w:rsid w:val="003F5982"/>
    <w:rsid w:val="003F618A"/>
    <w:rsid w:val="003F698E"/>
    <w:rsid w:val="003F6D36"/>
    <w:rsid w:val="003F6F58"/>
    <w:rsid w:val="00400419"/>
    <w:rsid w:val="00400471"/>
    <w:rsid w:val="004008CA"/>
    <w:rsid w:val="004009CB"/>
    <w:rsid w:val="00400EAB"/>
    <w:rsid w:val="00400EB5"/>
    <w:rsid w:val="00400FA1"/>
    <w:rsid w:val="00401A59"/>
    <w:rsid w:val="0040299C"/>
    <w:rsid w:val="00402E6C"/>
    <w:rsid w:val="00402E87"/>
    <w:rsid w:val="004038BB"/>
    <w:rsid w:val="00403E9D"/>
    <w:rsid w:val="00403EFD"/>
    <w:rsid w:val="00404C4B"/>
    <w:rsid w:val="00404CBD"/>
    <w:rsid w:val="00404D0F"/>
    <w:rsid w:val="00405720"/>
    <w:rsid w:val="00405AA5"/>
    <w:rsid w:val="00405F60"/>
    <w:rsid w:val="0040602E"/>
    <w:rsid w:val="00406A67"/>
    <w:rsid w:val="00407342"/>
    <w:rsid w:val="00407E8B"/>
    <w:rsid w:val="0041083E"/>
    <w:rsid w:val="00410CAA"/>
    <w:rsid w:val="0041151A"/>
    <w:rsid w:val="00411B3E"/>
    <w:rsid w:val="00411CC6"/>
    <w:rsid w:val="00411F75"/>
    <w:rsid w:val="0041389B"/>
    <w:rsid w:val="00413949"/>
    <w:rsid w:val="00413C9C"/>
    <w:rsid w:val="00413D2D"/>
    <w:rsid w:val="0041406F"/>
    <w:rsid w:val="0041455F"/>
    <w:rsid w:val="00414808"/>
    <w:rsid w:val="00414C3D"/>
    <w:rsid w:val="00414CE6"/>
    <w:rsid w:val="00414FD9"/>
    <w:rsid w:val="004153F3"/>
    <w:rsid w:val="00415642"/>
    <w:rsid w:val="004158D4"/>
    <w:rsid w:val="0041604F"/>
    <w:rsid w:val="0041608E"/>
    <w:rsid w:val="004162E6"/>
    <w:rsid w:val="00416585"/>
    <w:rsid w:val="004165A5"/>
    <w:rsid w:val="004177A8"/>
    <w:rsid w:val="00417C86"/>
    <w:rsid w:val="00417F7B"/>
    <w:rsid w:val="004200E6"/>
    <w:rsid w:val="004201E3"/>
    <w:rsid w:val="00420A0D"/>
    <w:rsid w:val="00420D65"/>
    <w:rsid w:val="004213B5"/>
    <w:rsid w:val="00421631"/>
    <w:rsid w:val="00421792"/>
    <w:rsid w:val="00421AD7"/>
    <w:rsid w:val="004220D9"/>
    <w:rsid w:val="0042247C"/>
    <w:rsid w:val="004229EF"/>
    <w:rsid w:val="00422B5F"/>
    <w:rsid w:val="00422C7D"/>
    <w:rsid w:val="00422CAF"/>
    <w:rsid w:val="00423075"/>
    <w:rsid w:val="004233CE"/>
    <w:rsid w:val="0042343C"/>
    <w:rsid w:val="00423509"/>
    <w:rsid w:val="00423945"/>
    <w:rsid w:val="00423CC4"/>
    <w:rsid w:val="004242AA"/>
    <w:rsid w:val="00424800"/>
    <w:rsid w:val="00425113"/>
    <w:rsid w:val="004252DD"/>
    <w:rsid w:val="004258AD"/>
    <w:rsid w:val="00425B4D"/>
    <w:rsid w:val="00425C74"/>
    <w:rsid w:val="00425CDE"/>
    <w:rsid w:val="00426384"/>
    <w:rsid w:val="00426590"/>
    <w:rsid w:val="0042688B"/>
    <w:rsid w:val="0042700F"/>
    <w:rsid w:val="004274EE"/>
    <w:rsid w:val="00427D11"/>
    <w:rsid w:val="00427ED8"/>
    <w:rsid w:val="00430093"/>
    <w:rsid w:val="00430378"/>
    <w:rsid w:val="0043068F"/>
    <w:rsid w:val="00430D7D"/>
    <w:rsid w:val="00431369"/>
    <w:rsid w:val="00431683"/>
    <w:rsid w:val="004318D7"/>
    <w:rsid w:val="0043203F"/>
    <w:rsid w:val="00432560"/>
    <w:rsid w:val="004327A0"/>
    <w:rsid w:val="00432A5B"/>
    <w:rsid w:val="004331DA"/>
    <w:rsid w:val="0043338D"/>
    <w:rsid w:val="00433A0F"/>
    <w:rsid w:val="00433AC8"/>
    <w:rsid w:val="0043493A"/>
    <w:rsid w:val="00434C5F"/>
    <w:rsid w:val="00434F81"/>
    <w:rsid w:val="004354A0"/>
    <w:rsid w:val="004354B5"/>
    <w:rsid w:val="004358E9"/>
    <w:rsid w:val="00435AF7"/>
    <w:rsid w:val="00435D5D"/>
    <w:rsid w:val="00435FBF"/>
    <w:rsid w:val="00436087"/>
    <w:rsid w:val="00436340"/>
    <w:rsid w:val="00436387"/>
    <w:rsid w:val="004367C3"/>
    <w:rsid w:val="00436871"/>
    <w:rsid w:val="00436DA0"/>
    <w:rsid w:val="00436E58"/>
    <w:rsid w:val="00436EEA"/>
    <w:rsid w:val="00436FFF"/>
    <w:rsid w:val="00437917"/>
    <w:rsid w:val="00437998"/>
    <w:rsid w:val="004379E8"/>
    <w:rsid w:val="00437CF2"/>
    <w:rsid w:val="00437D16"/>
    <w:rsid w:val="00437E0D"/>
    <w:rsid w:val="004407F7"/>
    <w:rsid w:val="00440EBC"/>
    <w:rsid w:val="004412B9"/>
    <w:rsid w:val="00441690"/>
    <w:rsid w:val="004418DA"/>
    <w:rsid w:val="0044223D"/>
    <w:rsid w:val="00442779"/>
    <w:rsid w:val="004429C1"/>
    <w:rsid w:val="00443588"/>
    <w:rsid w:val="004435E7"/>
    <w:rsid w:val="00443A94"/>
    <w:rsid w:val="004447D0"/>
    <w:rsid w:val="00444DBD"/>
    <w:rsid w:val="00444F6D"/>
    <w:rsid w:val="004451D8"/>
    <w:rsid w:val="00445C07"/>
    <w:rsid w:val="00445C52"/>
    <w:rsid w:val="00445F9A"/>
    <w:rsid w:val="00446F18"/>
    <w:rsid w:val="00447394"/>
    <w:rsid w:val="00447CE6"/>
    <w:rsid w:val="00447D76"/>
    <w:rsid w:val="004509A0"/>
    <w:rsid w:val="00450CF7"/>
    <w:rsid w:val="00450DF6"/>
    <w:rsid w:val="0045128B"/>
    <w:rsid w:val="004515CF"/>
    <w:rsid w:val="00451C07"/>
    <w:rsid w:val="00452636"/>
    <w:rsid w:val="004527BD"/>
    <w:rsid w:val="004534BA"/>
    <w:rsid w:val="004534C7"/>
    <w:rsid w:val="00453734"/>
    <w:rsid w:val="00453CFB"/>
    <w:rsid w:val="00454D9C"/>
    <w:rsid w:val="00454F50"/>
    <w:rsid w:val="00455288"/>
    <w:rsid w:val="00455313"/>
    <w:rsid w:val="00455433"/>
    <w:rsid w:val="00455468"/>
    <w:rsid w:val="0045552A"/>
    <w:rsid w:val="00455599"/>
    <w:rsid w:val="0045620F"/>
    <w:rsid w:val="004564D3"/>
    <w:rsid w:val="00456D22"/>
    <w:rsid w:val="00457675"/>
    <w:rsid w:val="00457AB3"/>
    <w:rsid w:val="00457C53"/>
    <w:rsid w:val="00457FB7"/>
    <w:rsid w:val="00460509"/>
    <w:rsid w:val="00460EEE"/>
    <w:rsid w:val="00461533"/>
    <w:rsid w:val="0046153E"/>
    <w:rsid w:val="0046155F"/>
    <w:rsid w:val="00461A60"/>
    <w:rsid w:val="00461B8B"/>
    <w:rsid w:val="00462CC7"/>
    <w:rsid w:val="00462D91"/>
    <w:rsid w:val="00462E9E"/>
    <w:rsid w:val="004633A3"/>
    <w:rsid w:val="00463518"/>
    <w:rsid w:val="0046361C"/>
    <w:rsid w:val="00463667"/>
    <w:rsid w:val="0046375E"/>
    <w:rsid w:val="00463846"/>
    <w:rsid w:val="00463B90"/>
    <w:rsid w:val="00464A8A"/>
    <w:rsid w:val="00464BAF"/>
    <w:rsid w:val="00464F87"/>
    <w:rsid w:val="00465108"/>
    <w:rsid w:val="0046582D"/>
    <w:rsid w:val="00466B1D"/>
    <w:rsid w:val="00466CF8"/>
    <w:rsid w:val="00466D70"/>
    <w:rsid w:val="00466F88"/>
    <w:rsid w:val="0046721A"/>
    <w:rsid w:val="0046745F"/>
    <w:rsid w:val="00467A35"/>
    <w:rsid w:val="00467B74"/>
    <w:rsid w:val="00467C03"/>
    <w:rsid w:val="00467C46"/>
    <w:rsid w:val="00467DC9"/>
    <w:rsid w:val="00467E9B"/>
    <w:rsid w:val="0047006F"/>
    <w:rsid w:val="0047038B"/>
    <w:rsid w:val="00470452"/>
    <w:rsid w:val="00470677"/>
    <w:rsid w:val="00470679"/>
    <w:rsid w:val="00470774"/>
    <w:rsid w:val="00470A2C"/>
    <w:rsid w:val="00470C7F"/>
    <w:rsid w:val="00471AD8"/>
    <w:rsid w:val="00471E2E"/>
    <w:rsid w:val="004725E7"/>
    <w:rsid w:val="00472979"/>
    <w:rsid w:val="004729D5"/>
    <w:rsid w:val="00472CC4"/>
    <w:rsid w:val="00472F7A"/>
    <w:rsid w:val="00472F7E"/>
    <w:rsid w:val="0047330B"/>
    <w:rsid w:val="004735DF"/>
    <w:rsid w:val="00473771"/>
    <w:rsid w:val="004738F4"/>
    <w:rsid w:val="00474551"/>
    <w:rsid w:val="004745B1"/>
    <w:rsid w:val="004749CE"/>
    <w:rsid w:val="00474A05"/>
    <w:rsid w:val="00475AE6"/>
    <w:rsid w:val="00475F91"/>
    <w:rsid w:val="00476E32"/>
    <w:rsid w:val="004770C3"/>
    <w:rsid w:val="004771BE"/>
    <w:rsid w:val="004771C9"/>
    <w:rsid w:val="004771DD"/>
    <w:rsid w:val="00477DC8"/>
    <w:rsid w:val="004807D0"/>
    <w:rsid w:val="004808B7"/>
    <w:rsid w:val="00480B6F"/>
    <w:rsid w:val="004818DC"/>
    <w:rsid w:val="00481D84"/>
    <w:rsid w:val="0048229F"/>
    <w:rsid w:val="004824FF"/>
    <w:rsid w:val="004827BF"/>
    <w:rsid w:val="0048285C"/>
    <w:rsid w:val="00482BE2"/>
    <w:rsid w:val="00482E31"/>
    <w:rsid w:val="004836F8"/>
    <w:rsid w:val="004837F8"/>
    <w:rsid w:val="00483875"/>
    <w:rsid w:val="004841FC"/>
    <w:rsid w:val="00484480"/>
    <w:rsid w:val="00484956"/>
    <w:rsid w:val="00485072"/>
    <w:rsid w:val="00485225"/>
    <w:rsid w:val="004852C6"/>
    <w:rsid w:val="0048542F"/>
    <w:rsid w:val="00485608"/>
    <w:rsid w:val="00485725"/>
    <w:rsid w:val="00485911"/>
    <w:rsid w:val="0048594F"/>
    <w:rsid w:val="00485C1F"/>
    <w:rsid w:val="00485E3D"/>
    <w:rsid w:val="00485F7A"/>
    <w:rsid w:val="00486021"/>
    <w:rsid w:val="00486085"/>
    <w:rsid w:val="0048669C"/>
    <w:rsid w:val="0048692C"/>
    <w:rsid w:val="00486BA5"/>
    <w:rsid w:val="00486E0F"/>
    <w:rsid w:val="00487313"/>
    <w:rsid w:val="00487B60"/>
    <w:rsid w:val="00487BCF"/>
    <w:rsid w:val="00490902"/>
    <w:rsid w:val="00490967"/>
    <w:rsid w:val="004909E9"/>
    <w:rsid w:val="00490A93"/>
    <w:rsid w:val="00490C46"/>
    <w:rsid w:val="00490CD3"/>
    <w:rsid w:val="00492294"/>
    <w:rsid w:val="00492592"/>
    <w:rsid w:val="004928E9"/>
    <w:rsid w:val="00492912"/>
    <w:rsid w:val="00492CF3"/>
    <w:rsid w:val="004932C1"/>
    <w:rsid w:val="00493304"/>
    <w:rsid w:val="00493AFD"/>
    <w:rsid w:val="00493D96"/>
    <w:rsid w:val="00494524"/>
    <w:rsid w:val="004949B0"/>
    <w:rsid w:val="0049511C"/>
    <w:rsid w:val="004951DC"/>
    <w:rsid w:val="0049522D"/>
    <w:rsid w:val="00495719"/>
    <w:rsid w:val="0049576A"/>
    <w:rsid w:val="00495C04"/>
    <w:rsid w:val="004966F8"/>
    <w:rsid w:val="00496A35"/>
    <w:rsid w:val="00496B0A"/>
    <w:rsid w:val="00496EC6"/>
    <w:rsid w:val="0049716D"/>
    <w:rsid w:val="00497565"/>
    <w:rsid w:val="00497D38"/>
    <w:rsid w:val="004A011B"/>
    <w:rsid w:val="004A0549"/>
    <w:rsid w:val="004A0C13"/>
    <w:rsid w:val="004A107A"/>
    <w:rsid w:val="004A2244"/>
    <w:rsid w:val="004A2325"/>
    <w:rsid w:val="004A2AE3"/>
    <w:rsid w:val="004A3F2E"/>
    <w:rsid w:val="004A400D"/>
    <w:rsid w:val="004A4032"/>
    <w:rsid w:val="004A43F1"/>
    <w:rsid w:val="004A45A0"/>
    <w:rsid w:val="004A468C"/>
    <w:rsid w:val="004A535C"/>
    <w:rsid w:val="004A54FC"/>
    <w:rsid w:val="004A5AF0"/>
    <w:rsid w:val="004A5D83"/>
    <w:rsid w:val="004A6221"/>
    <w:rsid w:val="004A633F"/>
    <w:rsid w:val="004A6454"/>
    <w:rsid w:val="004A6472"/>
    <w:rsid w:val="004A6473"/>
    <w:rsid w:val="004A64BD"/>
    <w:rsid w:val="004A6602"/>
    <w:rsid w:val="004A6B0B"/>
    <w:rsid w:val="004A6CFC"/>
    <w:rsid w:val="004A6E66"/>
    <w:rsid w:val="004A6E6D"/>
    <w:rsid w:val="004A6EAA"/>
    <w:rsid w:val="004A7185"/>
    <w:rsid w:val="004A72A9"/>
    <w:rsid w:val="004A74B4"/>
    <w:rsid w:val="004A7BC0"/>
    <w:rsid w:val="004A7CD1"/>
    <w:rsid w:val="004B0873"/>
    <w:rsid w:val="004B08A5"/>
    <w:rsid w:val="004B0CAE"/>
    <w:rsid w:val="004B0E5F"/>
    <w:rsid w:val="004B12BB"/>
    <w:rsid w:val="004B14DB"/>
    <w:rsid w:val="004B1C64"/>
    <w:rsid w:val="004B1ED8"/>
    <w:rsid w:val="004B2071"/>
    <w:rsid w:val="004B2E00"/>
    <w:rsid w:val="004B3721"/>
    <w:rsid w:val="004B380C"/>
    <w:rsid w:val="004B3862"/>
    <w:rsid w:val="004B39F8"/>
    <w:rsid w:val="004B3CAA"/>
    <w:rsid w:val="004B4228"/>
    <w:rsid w:val="004B43E3"/>
    <w:rsid w:val="004B4748"/>
    <w:rsid w:val="004B4DE3"/>
    <w:rsid w:val="004B4E2E"/>
    <w:rsid w:val="004B519B"/>
    <w:rsid w:val="004B51A7"/>
    <w:rsid w:val="004B53DB"/>
    <w:rsid w:val="004B54EC"/>
    <w:rsid w:val="004B5F8D"/>
    <w:rsid w:val="004B64A5"/>
    <w:rsid w:val="004B6989"/>
    <w:rsid w:val="004B6D29"/>
    <w:rsid w:val="004B6FAA"/>
    <w:rsid w:val="004B72D4"/>
    <w:rsid w:val="004B7B2B"/>
    <w:rsid w:val="004C007C"/>
    <w:rsid w:val="004C0111"/>
    <w:rsid w:val="004C0140"/>
    <w:rsid w:val="004C06CA"/>
    <w:rsid w:val="004C1687"/>
    <w:rsid w:val="004C1888"/>
    <w:rsid w:val="004C1FE1"/>
    <w:rsid w:val="004C2108"/>
    <w:rsid w:val="004C2327"/>
    <w:rsid w:val="004C279E"/>
    <w:rsid w:val="004C283A"/>
    <w:rsid w:val="004C29C1"/>
    <w:rsid w:val="004C3A65"/>
    <w:rsid w:val="004C3BAC"/>
    <w:rsid w:val="004C3F6F"/>
    <w:rsid w:val="004C413F"/>
    <w:rsid w:val="004C435A"/>
    <w:rsid w:val="004C4AA5"/>
    <w:rsid w:val="004C4B8A"/>
    <w:rsid w:val="004C4BCF"/>
    <w:rsid w:val="004C4F13"/>
    <w:rsid w:val="004C4F9F"/>
    <w:rsid w:val="004C5B22"/>
    <w:rsid w:val="004C6704"/>
    <w:rsid w:val="004C678D"/>
    <w:rsid w:val="004C7090"/>
    <w:rsid w:val="004C7643"/>
    <w:rsid w:val="004C76C9"/>
    <w:rsid w:val="004D081D"/>
    <w:rsid w:val="004D08E1"/>
    <w:rsid w:val="004D13C5"/>
    <w:rsid w:val="004D1D6A"/>
    <w:rsid w:val="004D1ECE"/>
    <w:rsid w:val="004D276B"/>
    <w:rsid w:val="004D28CA"/>
    <w:rsid w:val="004D28EF"/>
    <w:rsid w:val="004D2CA0"/>
    <w:rsid w:val="004D2D40"/>
    <w:rsid w:val="004D317B"/>
    <w:rsid w:val="004D3692"/>
    <w:rsid w:val="004D3B30"/>
    <w:rsid w:val="004D41F0"/>
    <w:rsid w:val="004D4574"/>
    <w:rsid w:val="004D45EC"/>
    <w:rsid w:val="004D4AFE"/>
    <w:rsid w:val="004D4C1C"/>
    <w:rsid w:val="004D509E"/>
    <w:rsid w:val="004D5461"/>
    <w:rsid w:val="004D5A10"/>
    <w:rsid w:val="004D5DC2"/>
    <w:rsid w:val="004D61C0"/>
    <w:rsid w:val="004D6355"/>
    <w:rsid w:val="004D7434"/>
    <w:rsid w:val="004D747F"/>
    <w:rsid w:val="004D7772"/>
    <w:rsid w:val="004D7A81"/>
    <w:rsid w:val="004D7CEE"/>
    <w:rsid w:val="004E049F"/>
    <w:rsid w:val="004E053A"/>
    <w:rsid w:val="004E124C"/>
    <w:rsid w:val="004E1687"/>
    <w:rsid w:val="004E18F1"/>
    <w:rsid w:val="004E232E"/>
    <w:rsid w:val="004E286D"/>
    <w:rsid w:val="004E2B49"/>
    <w:rsid w:val="004E2D57"/>
    <w:rsid w:val="004E2D81"/>
    <w:rsid w:val="004E3022"/>
    <w:rsid w:val="004E3524"/>
    <w:rsid w:val="004E35CD"/>
    <w:rsid w:val="004E429E"/>
    <w:rsid w:val="004E432E"/>
    <w:rsid w:val="004E4439"/>
    <w:rsid w:val="004E4C03"/>
    <w:rsid w:val="004E4DEF"/>
    <w:rsid w:val="004E4EDB"/>
    <w:rsid w:val="004E4F29"/>
    <w:rsid w:val="004E565F"/>
    <w:rsid w:val="004E56A8"/>
    <w:rsid w:val="004E573A"/>
    <w:rsid w:val="004E5CB3"/>
    <w:rsid w:val="004E5DB4"/>
    <w:rsid w:val="004E6271"/>
    <w:rsid w:val="004E674D"/>
    <w:rsid w:val="004E6E8A"/>
    <w:rsid w:val="004E7368"/>
    <w:rsid w:val="004E7DCE"/>
    <w:rsid w:val="004E7E3C"/>
    <w:rsid w:val="004E7FBC"/>
    <w:rsid w:val="004F00C1"/>
    <w:rsid w:val="004F0788"/>
    <w:rsid w:val="004F0BAC"/>
    <w:rsid w:val="004F10EF"/>
    <w:rsid w:val="004F150F"/>
    <w:rsid w:val="004F291A"/>
    <w:rsid w:val="004F2EE1"/>
    <w:rsid w:val="004F31AD"/>
    <w:rsid w:val="004F34D3"/>
    <w:rsid w:val="004F36CE"/>
    <w:rsid w:val="004F3713"/>
    <w:rsid w:val="004F3C7A"/>
    <w:rsid w:val="004F46FA"/>
    <w:rsid w:val="004F4A5D"/>
    <w:rsid w:val="004F4ABB"/>
    <w:rsid w:val="004F5180"/>
    <w:rsid w:val="004F51AD"/>
    <w:rsid w:val="004F5680"/>
    <w:rsid w:val="004F5EAC"/>
    <w:rsid w:val="004F67D0"/>
    <w:rsid w:val="004F6818"/>
    <w:rsid w:val="004F68B1"/>
    <w:rsid w:val="004F7065"/>
    <w:rsid w:val="004F7649"/>
    <w:rsid w:val="004F7A22"/>
    <w:rsid w:val="00500283"/>
    <w:rsid w:val="00500BBD"/>
    <w:rsid w:val="00500E97"/>
    <w:rsid w:val="005012A0"/>
    <w:rsid w:val="00501352"/>
    <w:rsid w:val="00501912"/>
    <w:rsid w:val="00501E1A"/>
    <w:rsid w:val="00502A90"/>
    <w:rsid w:val="00502AC4"/>
    <w:rsid w:val="00502DB7"/>
    <w:rsid w:val="00502F63"/>
    <w:rsid w:val="005037C2"/>
    <w:rsid w:val="00503A01"/>
    <w:rsid w:val="00503F60"/>
    <w:rsid w:val="00504246"/>
    <w:rsid w:val="005048C7"/>
    <w:rsid w:val="00504FAE"/>
    <w:rsid w:val="005050DC"/>
    <w:rsid w:val="005053AD"/>
    <w:rsid w:val="005055B7"/>
    <w:rsid w:val="00505751"/>
    <w:rsid w:val="00505C00"/>
    <w:rsid w:val="00505E7F"/>
    <w:rsid w:val="00505F13"/>
    <w:rsid w:val="005065BB"/>
    <w:rsid w:val="005069DF"/>
    <w:rsid w:val="00506A13"/>
    <w:rsid w:val="00506EBE"/>
    <w:rsid w:val="00507A8E"/>
    <w:rsid w:val="00507B99"/>
    <w:rsid w:val="00510098"/>
    <w:rsid w:val="005105E8"/>
    <w:rsid w:val="00510992"/>
    <w:rsid w:val="00510C3A"/>
    <w:rsid w:val="005111CB"/>
    <w:rsid w:val="00511BDB"/>
    <w:rsid w:val="0051225A"/>
    <w:rsid w:val="00512439"/>
    <w:rsid w:val="00512467"/>
    <w:rsid w:val="00512791"/>
    <w:rsid w:val="005127A0"/>
    <w:rsid w:val="005127A3"/>
    <w:rsid w:val="00512A90"/>
    <w:rsid w:val="005143F8"/>
    <w:rsid w:val="0051459E"/>
    <w:rsid w:val="00514826"/>
    <w:rsid w:val="005150DD"/>
    <w:rsid w:val="005150F6"/>
    <w:rsid w:val="0051526C"/>
    <w:rsid w:val="0051549F"/>
    <w:rsid w:val="00515620"/>
    <w:rsid w:val="00515B0B"/>
    <w:rsid w:val="00515C9E"/>
    <w:rsid w:val="00515D2A"/>
    <w:rsid w:val="00515E7F"/>
    <w:rsid w:val="005160DD"/>
    <w:rsid w:val="005161DE"/>
    <w:rsid w:val="00516548"/>
    <w:rsid w:val="00516928"/>
    <w:rsid w:val="00516A8D"/>
    <w:rsid w:val="00516C97"/>
    <w:rsid w:val="00516CAB"/>
    <w:rsid w:val="005171DF"/>
    <w:rsid w:val="00517336"/>
    <w:rsid w:val="00517881"/>
    <w:rsid w:val="005178DB"/>
    <w:rsid w:val="00517993"/>
    <w:rsid w:val="00520645"/>
    <w:rsid w:val="005206B0"/>
    <w:rsid w:val="005207B4"/>
    <w:rsid w:val="00520CB9"/>
    <w:rsid w:val="00520D12"/>
    <w:rsid w:val="00520FC9"/>
    <w:rsid w:val="00521701"/>
    <w:rsid w:val="005219B7"/>
    <w:rsid w:val="005219C3"/>
    <w:rsid w:val="005220B4"/>
    <w:rsid w:val="005226E4"/>
    <w:rsid w:val="00522723"/>
    <w:rsid w:val="00522734"/>
    <w:rsid w:val="005228B3"/>
    <w:rsid w:val="00522B6F"/>
    <w:rsid w:val="00522DAA"/>
    <w:rsid w:val="00523FD8"/>
    <w:rsid w:val="00524399"/>
    <w:rsid w:val="0052472A"/>
    <w:rsid w:val="00524DC7"/>
    <w:rsid w:val="00525333"/>
    <w:rsid w:val="00525918"/>
    <w:rsid w:val="00525D1A"/>
    <w:rsid w:val="0052615C"/>
    <w:rsid w:val="00526211"/>
    <w:rsid w:val="005268CC"/>
    <w:rsid w:val="00526AEF"/>
    <w:rsid w:val="00526F01"/>
    <w:rsid w:val="00527078"/>
    <w:rsid w:val="00527186"/>
    <w:rsid w:val="00527DA0"/>
    <w:rsid w:val="0053010A"/>
    <w:rsid w:val="0053070C"/>
    <w:rsid w:val="00530FB8"/>
    <w:rsid w:val="0053186E"/>
    <w:rsid w:val="00531B1A"/>
    <w:rsid w:val="005321E6"/>
    <w:rsid w:val="0053229A"/>
    <w:rsid w:val="005325B1"/>
    <w:rsid w:val="0053365F"/>
    <w:rsid w:val="005337C5"/>
    <w:rsid w:val="005338F4"/>
    <w:rsid w:val="00533CBA"/>
    <w:rsid w:val="005340FC"/>
    <w:rsid w:val="0053414A"/>
    <w:rsid w:val="00534CC1"/>
    <w:rsid w:val="005350D5"/>
    <w:rsid w:val="005359D4"/>
    <w:rsid w:val="00535BF4"/>
    <w:rsid w:val="00535F64"/>
    <w:rsid w:val="00535FB3"/>
    <w:rsid w:val="00536191"/>
    <w:rsid w:val="00536399"/>
    <w:rsid w:val="0053666A"/>
    <w:rsid w:val="0053701D"/>
    <w:rsid w:val="00537A56"/>
    <w:rsid w:val="00537B00"/>
    <w:rsid w:val="00540CCE"/>
    <w:rsid w:val="00540FA8"/>
    <w:rsid w:val="0054152C"/>
    <w:rsid w:val="00541A34"/>
    <w:rsid w:val="00541D74"/>
    <w:rsid w:val="00542199"/>
    <w:rsid w:val="0054229E"/>
    <w:rsid w:val="005426C0"/>
    <w:rsid w:val="0054281C"/>
    <w:rsid w:val="005428D2"/>
    <w:rsid w:val="00542D30"/>
    <w:rsid w:val="005435A2"/>
    <w:rsid w:val="00543E78"/>
    <w:rsid w:val="00544053"/>
    <w:rsid w:val="005444BB"/>
    <w:rsid w:val="005448D8"/>
    <w:rsid w:val="00544CE3"/>
    <w:rsid w:val="00544D9B"/>
    <w:rsid w:val="0054567A"/>
    <w:rsid w:val="005456B9"/>
    <w:rsid w:val="00546101"/>
    <w:rsid w:val="00546387"/>
    <w:rsid w:val="00546ED5"/>
    <w:rsid w:val="00547A33"/>
    <w:rsid w:val="00547D05"/>
    <w:rsid w:val="00547EE0"/>
    <w:rsid w:val="00550043"/>
    <w:rsid w:val="005502D1"/>
    <w:rsid w:val="00550769"/>
    <w:rsid w:val="00550BB5"/>
    <w:rsid w:val="00550D80"/>
    <w:rsid w:val="00551AAB"/>
    <w:rsid w:val="00551BEE"/>
    <w:rsid w:val="00551CAA"/>
    <w:rsid w:val="005520DD"/>
    <w:rsid w:val="005524B9"/>
    <w:rsid w:val="0055252D"/>
    <w:rsid w:val="0055278D"/>
    <w:rsid w:val="005530D4"/>
    <w:rsid w:val="00553FA2"/>
    <w:rsid w:val="00554302"/>
    <w:rsid w:val="005544CE"/>
    <w:rsid w:val="005548A9"/>
    <w:rsid w:val="00554CB9"/>
    <w:rsid w:val="00555297"/>
    <w:rsid w:val="00555542"/>
    <w:rsid w:val="00556956"/>
    <w:rsid w:val="00556A01"/>
    <w:rsid w:val="00556E49"/>
    <w:rsid w:val="005571EB"/>
    <w:rsid w:val="00557A51"/>
    <w:rsid w:val="00557B4A"/>
    <w:rsid w:val="00557E6C"/>
    <w:rsid w:val="005606CF"/>
    <w:rsid w:val="00560987"/>
    <w:rsid w:val="00560DB3"/>
    <w:rsid w:val="00560F05"/>
    <w:rsid w:val="00561418"/>
    <w:rsid w:val="00561511"/>
    <w:rsid w:val="00561857"/>
    <w:rsid w:val="00561B7C"/>
    <w:rsid w:val="00562559"/>
    <w:rsid w:val="00562921"/>
    <w:rsid w:val="00562BDE"/>
    <w:rsid w:val="00563054"/>
    <w:rsid w:val="0056401A"/>
    <w:rsid w:val="005641C6"/>
    <w:rsid w:val="005644BF"/>
    <w:rsid w:val="00564788"/>
    <w:rsid w:val="005647C0"/>
    <w:rsid w:val="0056481C"/>
    <w:rsid w:val="0056490B"/>
    <w:rsid w:val="00564B20"/>
    <w:rsid w:val="00564FB5"/>
    <w:rsid w:val="005653A6"/>
    <w:rsid w:val="00565459"/>
    <w:rsid w:val="005654BF"/>
    <w:rsid w:val="00565F10"/>
    <w:rsid w:val="00565FF0"/>
    <w:rsid w:val="0056641C"/>
    <w:rsid w:val="00567CF6"/>
    <w:rsid w:val="00570027"/>
    <w:rsid w:val="00570067"/>
    <w:rsid w:val="00570100"/>
    <w:rsid w:val="0057031D"/>
    <w:rsid w:val="005709EC"/>
    <w:rsid w:val="00571144"/>
    <w:rsid w:val="00571758"/>
    <w:rsid w:val="005726EC"/>
    <w:rsid w:val="00572793"/>
    <w:rsid w:val="00572BA6"/>
    <w:rsid w:val="00573031"/>
    <w:rsid w:val="00574291"/>
    <w:rsid w:val="00574550"/>
    <w:rsid w:val="005749D0"/>
    <w:rsid w:val="00575068"/>
    <w:rsid w:val="005752AA"/>
    <w:rsid w:val="005754F2"/>
    <w:rsid w:val="00575B0E"/>
    <w:rsid w:val="00575CD1"/>
    <w:rsid w:val="00575D31"/>
    <w:rsid w:val="00575DDB"/>
    <w:rsid w:val="00575DF6"/>
    <w:rsid w:val="00576295"/>
    <w:rsid w:val="0057631C"/>
    <w:rsid w:val="00576B38"/>
    <w:rsid w:val="00576DB1"/>
    <w:rsid w:val="00576EE7"/>
    <w:rsid w:val="0057739F"/>
    <w:rsid w:val="00577691"/>
    <w:rsid w:val="00577B77"/>
    <w:rsid w:val="00577CF8"/>
    <w:rsid w:val="00577F38"/>
    <w:rsid w:val="005800A4"/>
    <w:rsid w:val="00580BEA"/>
    <w:rsid w:val="00580C8B"/>
    <w:rsid w:val="00580D8A"/>
    <w:rsid w:val="00580EE8"/>
    <w:rsid w:val="005816F6"/>
    <w:rsid w:val="0058192F"/>
    <w:rsid w:val="00581AB9"/>
    <w:rsid w:val="00581E1F"/>
    <w:rsid w:val="00581F9E"/>
    <w:rsid w:val="005820FF"/>
    <w:rsid w:val="00582286"/>
    <w:rsid w:val="005822B0"/>
    <w:rsid w:val="0058269B"/>
    <w:rsid w:val="00582DDC"/>
    <w:rsid w:val="00583C5D"/>
    <w:rsid w:val="005842FE"/>
    <w:rsid w:val="00584CA1"/>
    <w:rsid w:val="00584FBF"/>
    <w:rsid w:val="005851DD"/>
    <w:rsid w:val="005853A1"/>
    <w:rsid w:val="0058540D"/>
    <w:rsid w:val="00585914"/>
    <w:rsid w:val="00585D5D"/>
    <w:rsid w:val="0058648C"/>
    <w:rsid w:val="00586BE4"/>
    <w:rsid w:val="00586C61"/>
    <w:rsid w:val="00586CF1"/>
    <w:rsid w:val="00587267"/>
    <w:rsid w:val="005872D3"/>
    <w:rsid w:val="0058797D"/>
    <w:rsid w:val="00587AC7"/>
    <w:rsid w:val="00590030"/>
    <w:rsid w:val="0059050E"/>
    <w:rsid w:val="00590D01"/>
    <w:rsid w:val="005914F5"/>
    <w:rsid w:val="00591AA1"/>
    <w:rsid w:val="00591B7A"/>
    <w:rsid w:val="00592813"/>
    <w:rsid w:val="00592829"/>
    <w:rsid w:val="00592C58"/>
    <w:rsid w:val="005931CB"/>
    <w:rsid w:val="00593388"/>
    <w:rsid w:val="00593841"/>
    <w:rsid w:val="00594417"/>
    <w:rsid w:val="00595212"/>
    <w:rsid w:val="0059581C"/>
    <w:rsid w:val="00596064"/>
    <w:rsid w:val="00596564"/>
    <w:rsid w:val="005966A8"/>
    <w:rsid w:val="00596B52"/>
    <w:rsid w:val="00596F1F"/>
    <w:rsid w:val="00597573"/>
    <w:rsid w:val="0059778F"/>
    <w:rsid w:val="00597B92"/>
    <w:rsid w:val="005A0185"/>
    <w:rsid w:val="005A0514"/>
    <w:rsid w:val="005A0685"/>
    <w:rsid w:val="005A07AA"/>
    <w:rsid w:val="005A09E3"/>
    <w:rsid w:val="005A0D65"/>
    <w:rsid w:val="005A1731"/>
    <w:rsid w:val="005A1DDA"/>
    <w:rsid w:val="005A22D3"/>
    <w:rsid w:val="005A251A"/>
    <w:rsid w:val="005A266B"/>
    <w:rsid w:val="005A27B8"/>
    <w:rsid w:val="005A28DE"/>
    <w:rsid w:val="005A2A94"/>
    <w:rsid w:val="005A36DC"/>
    <w:rsid w:val="005A3E0F"/>
    <w:rsid w:val="005A3E10"/>
    <w:rsid w:val="005A40AE"/>
    <w:rsid w:val="005A41AE"/>
    <w:rsid w:val="005A48A4"/>
    <w:rsid w:val="005A50E2"/>
    <w:rsid w:val="005A540D"/>
    <w:rsid w:val="005A62AD"/>
    <w:rsid w:val="005A657A"/>
    <w:rsid w:val="005A6EB5"/>
    <w:rsid w:val="005A6F9A"/>
    <w:rsid w:val="005A7319"/>
    <w:rsid w:val="005A7E9D"/>
    <w:rsid w:val="005AC5DF"/>
    <w:rsid w:val="005B09F6"/>
    <w:rsid w:val="005B0D48"/>
    <w:rsid w:val="005B120E"/>
    <w:rsid w:val="005B127F"/>
    <w:rsid w:val="005B14B4"/>
    <w:rsid w:val="005B1F07"/>
    <w:rsid w:val="005B2554"/>
    <w:rsid w:val="005B3162"/>
    <w:rsid w:val="005B3252"/>
    <w:rsid w:val="005B3881"/>
    <w:rsid w:val="005B39AA"/>
    <w:rsid w:val="005B4B4E"/>
    <w:rsid w:val="005B4E49"/>
    <w:rsid w:val="005B4EC2"/>
    <w:rsid w:val="005B508A"/>
    <w:rsid w:val="005B579E"/>
    <w:rsid w:val="005B5B5F"/>
    <w:rsid w:val="005B5DEF"/>
    <w:rsid w:val="005B60EB"/>
    <w:rsid w:val="005B6719"/>
    <w:rsid w:val="005B6B86"/>
    <w:rsid w:val="005B6C69"/>
    <w:rsid w:val="005B6F6D"/>
    <w:rsid w:val="005B76B2"/>
    <w:rsid w:val="005B7835"/>
    <w:rsid w:val="005B7DA0"/>
    <w:rsid w:val="005C01C3"/>
    <w:rsid w:val="005C0434"/>
    <w:rsid w:val="005C074B"/>
    <w:rsid w:val="005C1421"/>
    <w:rsid w:val="005C174A"/>
    <w:rsid w:val="005C19AD"/>
    <w:rsid w:val="005C1B66"/>
    <w:rsid w:val="005C1CB4"/>
    <w:rsid w:val="005C23EB"/>
    <w:rsid w:val="005C2FC1"/>
    <w:rsid w:val="005C395E"/>
    <w:rsid w:val="005C49CD"/>
    <w:rsid w:val="005C618F"/>
    <w:rsid w:val="005C6548"/>
    <w:rsid w:val="005C6655"/>
    <w:rsid w:val="005C66A8"/>
    <w:rsid w:val="005C6737"/>
    <w:rsid w:val="005C6BCE"/>
    <w:rsid w:val="005C701D"/>
    <w:rsid w:val="005C712E"/>
    <w:rsid w:val="005C771A"/>
    <w:rsid w:val="005C7E4B"/>
    <w:rsid w:val="005D0CB5"/>
    <w:rsid w:val="005D1024"/>
    <w:rsid w:val="005D10E6"/>
    <w:rsid w:val="005D16EF"/>
    <w:rsid w:val="005D1A6D"/>
    <w:rsid w:val="005D1E5D"/>
    <w:rsid w:val="005D2066"/>
    <w:rsid w:val="005D23FC"/>
    <w:rsid w:val="005D296D"/>
    <w:rsid w:val="005D34F1"/>
    <w:rsid w:val="005D365F"/>
    <w:rsid w:val="005D384E"/>
    <w:rsid w:val="005D390D"/>
    <w:rsid w:val="005D3A49"/>
    <w:rsid w:val="005D3A93"/>
    <w:rsid w:val="005D3CCF"/>
    <w:rsid w:val="005D40AB"/>
    <w:rsid w:val="005D4223"/>
    <w:rsid w:val="005D4528"/>
    <w:rsid w:val="005D4669"/>
    <w:rsid w:val="005D4688"/>
    <w:rsid w:val="005D49F7"/>
    <w:rsid w:val="005D4D36"/>
    <w:rsid w:val="005D56FB"/>
    <w:rsid w:val="005D59D4"/>
    <w:rsid w:val="005D5ADD"/>
    <w:rsid w:val="005D5C86"/>
    <w:rsid w:val="005D5D27"/>
    <w:rsid w:val="005D64A0"/>
    <w:rsid w:val="005D655E"/>
    <w:rsid w:val="005D6712"/>
    <w:rsid w:val="005D6C43"/>
    <w:rsid w:val="005D7108"/>
    <w:rsid w:val="005D715E"/>
    <w:rsid w:val="005D7497"/>
    <w:rsid w:val="005D765D"/>
    <w:rsid w:val="005D7842"/>
    <w:rsid w:val="005D7930"/>
    <w:rsid w:val="005D7BC8"/>
    <w:rsid w:val="005D7D1E"/>
    <w:rsid w:val="005E00B2"/>
    <w:rsid w:val="005E01F3"/>
    <w:rsid w:val="005E03DE"/>
    <w:rsid w:val="005E053C"/>
    <w:rsid w:val="005E059F"/>
    <w:rsid w:val="005E0BDF"/>
    <w:rsid w:val="005E0DC9"/>
    <w:rsid w:val="005E0F0F"/>
    <w:rsid w:val="005E11F9"/>
    <w:rsid w:val="005E1250"/>
    <w:rsid w:val="005E167D"/>
    <w:rsid w:val="005E2251"/>
    <w:rsid w:val="005E2252"/>
    <w:rsid w:val="005E2359"/>
    <w:rsid w:val="005E275A"/>
    <w:rsid w:val="005E30C5"/>
    <w:rsid w:val="005E342C"/>
    <w:rsid w:val="005E3650"/>
    <w:rsid w:val="005E373B"/>
    <w:rsid w:val="005E3E9D"/>
    <w:rsid w:val="005E40C3"/>
    <w:rsid w:val="005E4124"/>
    <w:rsid w:val="005E43CC"/>
    <w:rsid w:val="005E4672"/>
    <w:rsid w:val="005E4793"/>
    <w:rsid w:val="005E48F9"/>
    <w:rsid w:val="005E4B42"/>
    <w:rsid w:val="005E4DF4"/>
    <w:rsid w:val="005E51D2"/>
    <w:rsid w:val="005E5C11"/>
    <w:rsid w:val="005E632B"/>
    <w:rsid w:val="005E67F6"/>
    <w:rsid w:val="005E6C8E"/>
    <w:rsid w:val="005E7522"/>
    <w:rsid w:val="005E757D"/>
    <w:rsid w:val="005E7ECE"/>
    <w:rsid w:val="005F02A9"/>
    <w:rsid w:val="005F0308"/>
    <w:rsid w:val="005F03D8"/>
    <w:rsid w:val="005F04BA"/>
    <w:rsid w:val="005F0758"/>
    <w:rsid w:val="005F0B63"/>
    <w:rsid w:val="005F11A1"/>
    <w:rsid w:val="005F1318"/>
    <w:rsid w:val="005F1479"/>
    <w:rsid w:val="005F16B0"/>
    <w:rsid w:val="005F18C3"/>
    <w:rsid w:val="005F19D0"/>
    <w:rsid w:val="005F2592"/>
    <w:rsid w:val="005F27C9"/>
    <w:rsid w:val="005F2BEC"/>
    <w:rsid w:val="005F2DE6"/>
    <w:rsid w:val="005F3021"/>
    <w:rsid w:val="005F3103"/>
    <w:rsid w:val="005F329B"/>
    <w:rsid w:val="005F3DBA"/>
    <w:rsid w:val="005F3E5A"/>
    <w:rsid w:val="005F4699"/>
    <w:rsid w:val="005F4980"/>
    <w:rsid w:val="005F4BD1"/>
    <w:rsid w:val="005F4D6C"/>
    <w:rsid w:val="005F5270"/>
    <w:rsid w:val="005F5622"/>
    <w:rsid w:val="005F5B3A"/>
    <w:rsid w:val="005F6540"/>
    <w:rsid w:val="005F668D"/>
    <w:rsid w:val="005F6876"/>
    <w:rsid w:val="005F6B13"/>
    <w:rsid w:val="005F6B51"/>
    <w:rsid w:val="005F6D8E"/>
    <w:rsid w:val="005F6F0C"/>
    <w:rsid w:val="005F6F17"/>
    <w:rsid w:val="005F6F53"/>
    <w:rsid w:val="005F73DF"/>
    <w:rsid w:val="005F7CD4"/>
    <w:rsid w:val="005F7D32"/>
    <w:rsid w:val="00600496"/>
    <w:rsid w:val="00600769"/>
    <w:rsid w:val="00600C61"/>
    <w:rsid w:val="00600C7A"/>
    <w:rsid w:val="00601117"/>
    <w:rsid w:val="00601232"/>
    <w:rsid w:val="0060163C"/>
    <w:rsid w:val="0060187C"/>
    <w:rsid w:val="00601994"/>
    <w:rsid w:val="00601E05"/>
    <w:rsid w:val="0060249A"/>
    <w:rsid w:val="00602C3E"/>
    <w:rsid w:val="00603922"/>
    <w:rsid w:val="00603FB4"/>
    <w:rsid w:val="0060457F"/>
    <w:rsid w:val="006045EC"/>
    <w:rsid w:val="00604638"/>
    <w:rsid w:val="00604D44"/>
    <w:rsid w:val="00605942"/>
    <w:rsid w:val="00605B3E"/>
    <w:rsid w:val="00605F3D"/>
    <w:rsid w:val="0060606D"/>
    <w:rsid w:val="0060609C"/>
    <w:rsid w:val="0060636F"/>
    <w:rsid w:val="0060652D"/>
    <w:rsid w:val="00606964"/>
    <w:rsid w:val="00606FAC"/>
    <w:rsid w:val="0060733E"/>
    <w:rsid w:val="0060735E"/>
    <w:rsid w:val="006076DC"/>
    <w:rsid w:val="00607E76"/>
    <w:rsid w:val="00607EC3"/>
    <w:rsid w:val="00607FF5"/>
    <w:rsid w:val="00610F82"/>
    <w:rsid w:val="0061152D"/>
    <w:rsid w:val="006120AD"/>
    <w:rsid w:val="006120D0"/>
    <w:rsid w:val="006125E0"/>
    <w:rsid w:val="006126EE"/>
    <w:rsid w:val="0061273E"/>
    <w:rsid w:val="00612BD0"/>
    <w:rsid w:val="00612D67"/>
    <w:rsid w:val="00612F17"/>
    <w:rsid w:val="00613A83"/>
    <w:rsid w:val="00613DA9"/>
    <w:rsid w:val="0061441B"/>
    <w:rsid w:val="00614EE7"/>
    <w:rsid w:val="00615006"/>
    <w:rsid w:val="006151D5"/>
    <w:rsid w:val="00615350"/>
    <w:rsid w:val="00615541"/>
    <w:rsid w:val="00615C13"/>
    <w:rsid w:val="00615D0B"/>
    <w:rsid w:val="00615ED9"/>
    <w:rsid w:val="00615F5D"/>
    <w:rsid w:val="00616180"/>
    <w:rsid w:val="006163B5"/>
    <w:rsid w:val="00616808"/>
    <w:rsid w:val="00616A6F"/>
    <w:rsid w:val="00616EC6"/>
    <w:rsid w:val="00617087"/>
    <w:rsid w:val="0061797E"/>
    <w:rsid w:val="00617AF7"/>
    <w:rsid w:val="00620868"/>
    <w:rsid w:val="00620FF7"/>
    <w:rsid w:val="006221AD"/>
    <w:rsid w:val="00622539"/>
    <w:rsid w:val="006230A2"/>
    <w:rsid w:val="006232F0"/>
    <w:rsid w:val="0062372F"/>
    <w:rsid w:val="006238A6"/>
    <w:rsid w:val="00623A85"/>
    <w:rsid w:val="00623BA9"/>
    <w:rsid w:val="00623E67"/>
    <w:rsid w:val="00624319"/>
    <w:rsid w:val="006243AD"/>
    <w:rsid w:val="00624407"/>
    <w:rsid w:val="0062471B"/>
    <w:rsid w:val="00624E45"/>
    <w:rsid w:val="006251F7"/>
    <w:rsid w:val="006255AC"/>
    <w:rsid w:val="0062591E"/>
    <w:rsid w:val="00625D6A"/>
    <w:rsid w:val="00625FE4"/>
    <w:rsid w:val="006264A3"/>
    <w:rsid w:val="00626637"/>
    <w:rsid w:val="0062670B"/>
    <w:rsid w:val="0062758B"/>
    <w:rsid w:val="00627A49"/>
    <w:rsid w:val="00627C4E"/>
    <w:rsid w:val="00630191"/>
    <w:rsid w:val="00630597"/>
    <w:rsid w:val="00631BB9"/>
    <w:rsid w:val="00631DB6"/>
    <w:rsid w:val="00631F86"/>
    <w:rsid w:val="00632431"/>
    <w:rsid w:val="006324E5"/>
    <w:rsid w:val="00632C11"/>
    <w:rsid w:val="00633649"/>
    <w:rsid w:val="006337F9"/>
    <w:rsid w:val="00633D1C"/>
    <w:rsid w:val="0063416B"/>
    <w:rsid w:val="006344A1"/>
    <w:rsid w:val="00634B37"/>
    <w:rsid w:val="00634C76"/>
    <w:rsid w:val="00636307"/>
    <w:rsid w:val="00636751"/>
    <w:rsid w:val="0063689C"/>
    <w:rsid w:val="00636F94"/>
    <w:rsid w:val="0063741A"/>
    <w:rsid w:val="0063750D"/>
    <w:rsid w:val="00637692"/>
    <w:rsid w:val="00637957"/>
    <w:rsid w:val="00637B84"/>
    <w:rsid w:val="00637F46"/>
    <w:rsid w:val="00640A4B"/>
    <w:rsid w:val="006417EA"/>
    <w:rsid w:val="00641A5F"/>
    <w:rsid w:val="00641E28"/>
    <w:rsid w:val="00642645"/>
    <w:rsid w:val="00642CD3"/>
    <w:rsid w:val="006431F6"/>
    <w:rsid w:val="00643221"/>
    <w:rsid w:val="0064337E"/>
    <w:rsid w:val="00643BED"/>
    <w:rsid w:val="00643BF0"/>
    <w:rsid w:val="00644311"/>
    <w:rsid w:val="00644993"/>
    <w:rsid w:val="00644B51"/>
    <w:rsid w:val="00645434"/>
    <w:rsid w:val="006459C1"/>
    <w:rsid w:val="00645E21"/>
    <w:rsid w:val="00647100"/>
    <w:rsid w:val="00647BB3"/>
    <w:rsid w:val="00647D75"/>
    <w:rsid w:val="00647E48"/>
    <w:rsid w:val="00650714"/>
    <w:rsid w:val="00651605"/>
    <w:rsid w:val="00651B8D"/>
    <w:rsid w:val="00651E91"/>
    <w:rsid w:val="00651F17"/>
    <w:rsid w:val="00651F1D"/>
    <w:rsid w:val="006520CB"/>
    <w:rsid w:val="0065212A"/>
    <w:rsid w:val="006524C0"/>
    <w:rsid w:val="0065266D"/>
    <w:rsid w:val="00653279"/>
    <w:rsid w:val="0065359F"/>
    <w:rsid w:val="00653F51"/>
    <w:rsid w:val="00653FC0"/>
    <w:rsid w:val="0065464B"/>
    <w:rsid w:val="00654B3C"/>
    <w:rsid w:val="006551E1"/>
    <w:rsid w:val="00655A86"/>
    <w:rsid w:val="00655B8B"/>
    <w:rsid w:val="00655DB5"/>
    <w:rsid w:val="00655DDF"/>
    <w:rsid w:val="006563CA"/>
    <w:rsid w:val="006564D2"/>
    <w:rsid w:val="00656670"/>
    <w:rsid w:val="00656E05"/>
    <w:rsid w:val="006571CE"/>
    <w:rsid w:val="0065790C"/>
    <w:rsid w:val="006602BA"/>
    <w:rsid w:val="00660349"/>
    <w:rsid w:val="00660548"/>
    <w:rsid w:val="00660566"/>
    <w:rsid w:val="0066100C"/>
    <w:rsid w:val="006613F3"/>
    <w:rsid w:val="00661420"/>
    <w:rsid w:val="0066161C"/>
    <w:rsid w:val="006618D5"/>
    <w:rsid w:val="00661D4B"/>
    <w:rsid w:val="00661FBE"/>
    <w:rsid w:val="006621D2"/>
    <w:rsid w:val="006625D6"/>
    <w:rsid w:val="00662961"/>
    <w:rsid w:val="00662B2E"/>
    <w:rsid w:val="0066307A"/>
    <w:rsid w:val="00663699"/>
    <w:rsid w:val="00663A9F"/>
    <w:rsid w:val="006644F3"/>
    <w:rsid w:val="0066469B"/>
    <w:rsid w:val="006654C3"/>
    <w:rsid w:val="0066578B"/>
    <w:rsid w:val="00665EE0"/>
    <w:rsid w:val="00666147"/>
    <w:rsid w:val="00666159"/>
    <w:rsid w:val="006664AD"/>
    <w:rsid w:val="00666AA4"/>
    <w:rsid w:val="00666B8F"/>
    <w:rsid w:val="00666F0F"/>
    <w:rsid w:val="0066730B"/>
    <w:rsid w:val="006675DA"/>
    <w:rsid w:val="0066799A"/>
    <w:rsid w:val="00667BAE"/>
    <w:rsid w:val="00670090"/>
    <w:rsid w:val="006700B8"/>
    <w:rsid w:val="00670698"/>
    <w:rsid w:val="00670EA6"/>
    <w:rsid w:val="00670EC4"/>
    <w:rsid w:val="0067129E"/>
    <w:rsid w:val="0067178E"/>
    <w:rsid w:val="00671A64"/>
    <w:rsid w:val="00671E7E"/>
    <w:rsid w:val="0067224E"/>
    <w:rsid w:val="0067244B"/>
    <w:rsid w:val="00672563"/>
    <w:rsid w:val="00672711"/>
    <w:rsid w:val="00672B03"/>
    <w:rsid w:val="00672B1D"/>
    <w:rsid w:val="00672BA8"/>
    <w:rsid w:val="00674938"/>
    <w:rsid w:val="006749F1"/>
    <w:rsid w:val="00674F3D"/>
    <w:rsid w:val="006750A5"/>
    <w:rsid w:val="006754C8"/>
    <w:rsid w:val="00675F30"/>
    <w:rsid w:val="00675FB7"/>
    <w:rsid w:val="006765F4"/>
    <w:rsid w:val="006769E5"/>
    <w:rsid w:val="00676D67"/>
    <w:rsid w:val="00676DD3"/>
    <w:rsid w:val="00677329"/>
    <w:rsid w:val="00680BEF"/>
    <w:rsid w:val="00681AE8"/>
    <w:rsid w:val="00682048"/>
    <w:rsid w:val="0068241E"/>
    <w:rsid w:val="00682466"/>
    <w:rsid w:val="006824A3"/>
    <w:rsid w:val="00682B86"/>
    <w:rsid w:val="006834F8"/>
    <w:rsid w:val="00683521"/>
    <w:rsid w:val="006836F0"/>
    <w:rsid w:val="006839BA"/>
    <w:rsid w:val="0068407B"/>
    <w:rsid w:val="006846EF"/>
    <w:rsid w:val="00684AE1"/>
    <w:rsid w:val="00684CAA"/>
    <w:rsid w:val="006859B8"/>
    <w:rsid w:val="00685B7D"/>
    <w:rsid w:val="00685E8F"/>
    <w:rsid w:val="00685F80"/>
    <w:rsid w:val="006860DA"/>
    <w:rsid w:val="006867F4"/>
    <w:rsid w:val="0068693B"/>
    <w:rsid w:val="00686FE3"/>
    <w:rsid w:val="00687396"/>
    <w:rsid w:val="0068752F"/>
    <w:rsid w:val="00687D1E"/>
    <w:rsid w:val="00690270"/>
    <w:rsid w:val="006911A5"/>
    <w:rsid w:val="006911E6"/>
    <w:rsid w:val="0069256F"/>
    <w:rsid w:val="006925AB"/>
    <w:rsid w:val="00693010"/>
    <w:rsid w:val="006934D3"/>
    <w:rsid w:val="006934E1"/>
    <w:rsid w:val="00693513"/>
    <w:rsid w:val="00693728"/>
    <w:rsid w:val="00693BFB"/>
    <w:rsid w:val="00693F70"/>
    <w:rsid w:val="0069402A"/>
    <w:rsid w:val="00694426"/>
    <w:rsid w:val="0069468E"/>
    <w:rsid w:val="00694CAE"/>
    <w:rsid w:val="00695172"/>
    <w:rsid w:val="00695444"/>
    <w:rsid w:val="00695AEA"/>
    <w:rsid w:val="00696038"/>
    <w:rsid w:val="0069615C"/>
    <w:rsid w:val="00696279"/>
    <w:rsid w:val="00696486"/>
    <w:rsid w:val="00696865"/>
    <w:rsid w:val="00696957"/>
    <w:rsid w:val="00696AC3"/>
    <w:rsid w:val="00696D15"/>
    <w:rsid w:val="00696FE5"/>
    <w:rsid w:val="00697316"/>
    <w:rsid w:val="0069793A"/>
    <w:rsid w:val="00697C16"/>
    <w:rsid w:val="00697D27"/>
    <w:rsid w:val="00697D7B"/>
    <w:rsid w:val="006A00D8"/>
    <w:rsid w:val="006A02FE"/>
    <w:rsid w:val="006A0656"/>
    <w:rsid w:val="006A0698"/>
    <w:rsid w:val="006A130B"/>
    <w:rsid w:val="006A13DE"/>
    <w:rsid w:val="006A15D7"/>
    <w:rsid w:val="006A2DAC"/>
    <w:rsid w:val="006A2F06"/>
    <w:rsid w:val="006A310B"/>
    <w:rsid w:val="006A4E11"/>
    <w:rsid w:val="006A612A"/>
    <w:rsid w:val="006A6B13"/>
    <w:rsid w:val="006A6C5E"/>
    <w:rsid w:val="006A6F8E"/>
    <w:rsid w:val="006A7914"/>
    <w:rsid w:val="006A79CF"/>
    <w:rsid w:val="006A7CAA"/>
    <w:rsid w:val="006A7D80"/>
    <w:rsid w:val="006A7DA7"/>
    <w:rsid w:val="006A7E81"/>
    <w:rsid w:val="006B086C"/>
    <w:rsid w:val="006B1078"/>
    <w:rsid w:val="006B18DA"/>
    <w:rsid w:val="006B1B60"/>
    <w:rsid w:val="006B1D1F"/>
    <w:rsid w:val="006B1EB6"/>
    <w:rsid w:val="006B2309"/>
    <w:rsid w:val="006B2E5C"/>
    <w:rsid w:val="006B32F6"/>
    <w:rsid w:val="006B3456"/>
    <w:rsid w:val="006B3790"/>
    <w:rsid w:val="006B4059"/>
    <w:rsid w:val="006B4B14"/>
    <w:rsid w:val="006B4F8E"/>
    <w:rsid w:val="006B4FB8"/>
    <w:rsid w:val="006B5148"/>
    <w:rsid w:val="006B5168"/>
    <w:rsid w:val="006B5267"/>
    <w:rsid w:val="006B52FC"/>
    <w:rsid w:val="006B5625"/>
    <w:rsid w:val="006B5698"/>
    <w:rsid w:val="006B5966"/>
    <w:rsid w:val="006B6251"/>
    <w:rsid w:val="006B62C2"/>
    <w:rsid w:val="006B66E0"/>
    <w:rsid w:val="006B67B4"/>
    <w:rsid w:val="006B68D0"/>
    <w:rsid w:val="006B6C64"/>
    <w:rsid w:val="006B6CA4"/>
    <w:rsid w:val="006B6EA8"/>
    <w:rsid w:val="006B6F45"/>
    <w:rsid w:val="006B7416"/>
    <w:rsid w:val="006B753F"/>
    <w:rsid w:val="006B765C"/>
    <w:rsid w:val="006B7F8E"/>
    <w:rsid w:val="006C0005"/>
    <w:rsid w:val="006C0427"/>
    <w:rsid w:val="006C0DCB"/>
    <w:rsid w:val="006C349A"/>
    <w:rsid w:val="006C376E"/>
    <w:rsid w:val="006C3EE7"/>
    <w:rsid w:val="006C42CD"/>
    <w:rsid w:val="006C43DE"/>
    <w:rsid w:val="006C4AC4"/>
    <w:rsid w:val="006C4C1B"/>
    <w:rsid w:val="006C5008"/>
    <w:rsid w:val="006C57A6"/>
    <w:rsid w:val="006C5D6D"/>
    <w:rsid w:val="006C67FF"/>
    <w:rsid w:val="006C6829"/>
    <w:rsid w:val="006C6ACE"/>
    <w:rsid w:val="006C6C3A"/>
    <w:rsid w:val="006C6C8F"/>
    <w:rsid w:val="006C7329"/>
    <w:rsid w:val="006C737C"/>
    <w:rsid w:val="006C7821"/>
    <w:rsid w:val="006C7A06"/>
    <w:rsid w:val="006D0548"/>
    <w:rsid w:val="006D0FC6"/>
    <w:rsid w:val="006D0FFC"/>
    <w:rsid w:val="006D176A"/>
    <w:rsid w:val="006D1B59"/>
    <w:rsid w:val="006D1E1B"/>
    <w:rsid w:val="006D218E"/>
    <w:rsid w:val="006D2934"/>
    <w:rsid w:val="006D2B0C"/>
    <w:rsid w:val="006D2B23"/>
    <w:rsid w:val="006D31E8"/>
    <w:rsid w:val="006D34A8"/>
    <w:rsid w:val="006D3C27"/>
    <w:rsid w:val="006D40DC"/>
    <w:rsid w:val="006D40E5"/>
    <w:rsid w:val="006D428C"/>
    <w:rsid w:val="006D4442"/>
    <w:rsid w:val="006D4544"/>
    <w:rsid w:val="006D5722"/>
    <w:rsid w:val="006D59B7"/>
    <w:rsid w:val="006D5C3A"/>
    <w:rsid w:val="006D6614"/>
    <w:rsid w:val="006D663E"/>
    <w:rsid w:val="006D6826"/>
    <w:rsid w:val="006D694A"/>
    <w:rsid w:val="006D73DE"/>
    <w:rsid w:val="006D78C9"/>
    <w:rsid w:val="006D7D6B"/>
    <w:rsid w:val="006D7EA9"/>
    <w:rsid w:val="006D7FDC"/>
    <w:rsid w:val="006E0843"/>
    <w:rsid w:val="006E0B8F"/>
    <w:rsid w:val="006E1275"/>
    <w:rsid w:val="006E13FA"/>
    <w:rsid w:val="006E14C7"/>
    <w:rsid w:val="006E18B7"/>
    <w:rsid w:val="006E1DE5"/>
    <w:rsid w:val="006E20B1"/>
    <w:rsid w:val="006E2283"/>
    <w:rsid w:val="006E245C"/>
    <w:rsid w:val="006E3831"/>
    <w:rsid w:val="006E3EA6"/>
    <w:rsid w:val="006E4167"/>
    <w:rsid w:val="006E4392"/>
    <w:rsid w:val="006E4D21"/>
    <w:rsid w:val="006E52DA"/>
    <w:rsid w:val="006E53FA"/>
    <w:rsid w:val="006E542A"/>
    <w:rsid w:val="006E55F2"/>
    <w:rsid w:val="006E6036"/>
    <w:rsid w:val="006E6860"/>
    <w:rsid w:val="006E6890"/>
    <w:rsid w:val="006E6C38"/>
    <w:rsid w:val="006E7092"/>
    <w:rsid w:val="006E7BC4"/>
    <w:rsid w:val="006E7CCF"/>
    <w:rsid w:val="006E7D10"/>
    <w:rsid w:val="006F05A7"/>
    <w:rsid w:val="006F0E95"/>
    <w:rsid w:val="006F1125"/>
    <w:rsid w:val="006F141C"/>
    <w:rsid w:val="006F1838"/>
    <w:rsid w:val="006F1C64"/>
    <w:rsid w:val="006F278E"/>
    <w:rsid w:val="006F2AC7"/>
    <w:rsid w:val="006F2BF2"/>
    <w:rsid w:val="006F3239"/>
    <w:rsid w:val="006F3258"/>
    <w:rsid w:val="006F4027"/>
    <w:rsid w:val="006F43F5"/>
    <w:rsid w:val="006F4E58"/>
    <w:rsid w:val="006F4F58"/>
    <w:rsid w:val="006F526C"/>
    <w:rsid w:val="006F5475"/>
    <w:rsid w:val="006F59A7"/>
    <w:rsid w:val="006F5AE7"/>
    <w:rsid w:val="006F5FA1"/>
    <w:rsid w:val="006F5FFF"/>
    <w:rsid w:val="006F6219"/>
    <w:rsid w:val="006F6E72"/>
    <w:rsid w:val="006F76A5"/>
    <w:rsid w:val="006F7BEA"/>
    <w:rsid w:val="007001F2"/>
    <w:rsid w:val="0070090B"/>
    <w:rsid w:val="00700974"/>
    <w:rsid w:val="00700E56"/>
    <w:rsid w:val="00701051"/>
    <w:rsid w:val="00701095"/>
    <w:rsid w:val="0070135D"/>
    <w:rsid w:val="007018F2"/>
    <w:rsid w:val="00702C70"/>
    <w:rsid w:val="00702F81"/>
    <w:rsid w:val="00703923"/>
    <w:rsid w:val="00703977"/>
    <w:rsid w:val="00703E4D"/>
    <w:rsid w:val="00704006"/>
    <w:rsid w:val="0070512C"/>
    <w:rsid w:val="0070515C"/>
    <w:rsid w:val="007051C4"/>
    <w:rsid w:val="0070529D"/>
    <w:rsid w:val="007055E0"/>
    <w:rsid w:val="00705C46"/>
    <w:rsid w:val="00705FE2"/>
    <w:rsid w:val="0070683A"/>
    <w:rsid w:val="0070751C"/>
    <w:rsid w:val="00707A3B"/>
    <w:rsid w:val="00707BA2"/>
    <w:rsid w:val="00707FCB"/>
    <w:rsid w:val="007100F0"/>
    <w:rsid w:val="00711149"/>
    <w:rsid w:val="00711439"/>
    <w:rsid w:val="007114D6"/>
    <w:rsid w:val="00712107"/>
    <w:rsid w:val="00712CF7"/>
    <w:rsid w:val="00713AE9"/>
    <w:rsid w:val="007148C2"/>
    <w:rsid w:val="00714AA7"/>
    <w:rsid w:val="00714DB2"/>
    <w:rsid w:val="00714E3A"/>
    <w:rsid w:val="007157D3"/>
    <w:rsid w:val="00715936"/>
    <w:rsid w:val="00715B9B"/>
    <w:rsid w:val="00715CFC"/>
    <w:rsid w:val="007165C6"/>
    <w:rsid w:val="0071662B"/>
    <w:rsid w:val="007166ED"/>
    <w:rsid w:val="00716BE6"/>
    <w:rsid w:val="00717378"/>
    <w:rsid w:val="00717B75"/>
    <w:rsid w:val="00717CAF"/>
    <w:rsid w:val="00717DFD"/>
    <w:rsid w:val="0072057D"/>
    <w:rsid w:val="00720760"/>
    <w:rsid w:val="007212BA"/>
    <w:rsid w:val="00721304"/>
    <w:rsid w:val="007215A6"/>
    <w:rsid w:val="0072162C"/>
    <w:rsid w:val="0072180B"/>
    <w:rsid w:val="00721C25"/>
    <w:rsid w:val="007221A8"/>
    <w:rsid w:val="0072261C"/>
    <w:rsid w:val="00722D9B"/>
    <w:rsid w:val="007233CC"/>
    <w:rsid w:val="007235C9"/>
    <w:rsid w:val="00723EAD"/>
    <w:rsid w:val="00724130"/>
    <w:rsid w:val="0072422F"/>
    <w:rsid w:val="0072456D"/>
    <w:rsid w:val="007246DA"/>
    <w:rsid w:val="00724947"/>
    <w:rsid w:val="00724A7D"/>
    <w:rsid w:val="00724B3E"/>
    <w:rsid w:val="00724B6C"/>
    <w:rsid w:val="00724BFC"/>
    <w:rsid w:val="007252B7"/>
    <w:rsid w:val="0072582C"/>
    <w:rsid w:val="007259FC"/>
    <w:rsid w:val="00725D38"/>
    <w:rsid w:val="00726178"/>
    <w:rsid w:val="007261F3"/>
    <w:rsid w:val="00726492"/>
    <w:rsid w:val="00726944"/>
    <w:rsid w:val="00726C22"/>
    <w:rsid w:val="007271B7"/>
    <w:rsid w:val="007272E3"/>
    <w:rsid w:val="007275CF"/>
    <w:rsid w:val="007277BD"/>
    <w:rsid w:val="00727A1C"/>
    <w:rsid w:val="00727C33"/>
    <w:rsid w:val="00727D5F"/>
    <w:rsid w:val="0073036E"/>
    <w:rsid w:val="00730517"/>
    <w:rsid w:val="007305DD"/>
    <w:rsid w:val="007308D2"/>
    <w:rsid w:val="00730AF2"/>
    <w:rsid w:val="00730F92"/>
    <w:rsid w:val="00730FFC"/>
    <w:rsid w:val="00731111"/>
    <w:rsid w:val="007317FC"/>
    <w:rsid w:val="0073184D"/>
    <w:rsid w:val="0073209F"/>
    <w:rsid w:val="007325B0"/>
    <w:rsid w:val="00732A58"/>
    <w:rsid w:val="00732A5F"/>
    <w:rsid w:val="00732D60"/>
    <w:rsid w:val="00732FFC"/>
    <w:rsid w:val="00733115"/>
    <w:rsid w:val="00733499"/>
    <w:rsid w:val="00733576"/>
    <w:rsid w:val="00733C8A"/>
    <w:rsid w:val="007345EB"/>
    <w:rsid w:val="00734786"/>
    <w:rsid w:val="00734932"/>
    <w:rsid w:val="00734D6B"/>
    <w:rsid w:val="00735286"/>
    <w:rsid w:val="00735489"/>
    <w:rsid w:val="00735DD6"/>
    <w:rsid w:val="00735E7A"/>
    <w:rsid w:val="00736138"/>
    <w:rsid w:val="00736444"/>
    <w:rsid w:val="0073679C"/>
    <w:rsid w:val="0073681E"/>
    <w:rsid w:val="00736BB1"/>
    <w:rsid w:val="00736F65"/>
    <w:rsid w:val="007370B5"/>
    <w:rsid w:val="00737674"/>
    <w:rsid w:val="00737C1D"/>
    <w:rsid w:val="00737DF9"/>
    <w:rsid w:val="00740118"/>
    <w:rsid w:val="00740386"/>
    <w:rsid w:val="00740466"/>
    <w:rsid w:val="007407DA"/>
    <w:rsid w:val="00740A8B"/>
    <w:rsid w:val="00740DBA"/>
    <w:rsid w:val="00740F38"/>
    <w:rsid w:val="00740F48"/>
    <w:rsid w:val="00741054"/>
    <w:rsid w:val="00741A61"/>
    <w:rsid w:val="00741A7A"/>
    <w:rsid w:val="00742317"/>
    <w:rsid w:val="007438E1"/>
    <w:rsid w:val="0074413F"/>
    <w:rsid w:val="00744147"/>
    <w:rsid w:val="00744326"/>
    <w:rsid w:val="00744605"/>
    <w:rsid w:val="00744814"/>
    <w:rsid w:val="007449B6"/>
    <w:rsid w:val="007451B0"/>
    <w:rsid w:val="007456FB"/>
    <w:rsid w:val="00745ADB"/>
    <w:rsid w:val="007463FA"/>
    <w:rsid w:val="00746436"/>
    <w:rsid w:val="00746E93"/>
    <w:rsid w:val="00746EBC"/>
    <w:rsid w:val="007476D5"/>
    <w:rsid w:val="00747C92"/>
    <w:rsid w:val="00747DC5"/>
    <w:rsid w:val="007505E4"/>
    <w:rsid w:val="0075074C"/>
    <w:rsid w:val="00750AA5"/>
    <w:rsid w:val="00751375"/>
    <w:rsid w:val="007515D4"/>
    <w:rsid w:val="00751E56"/>
    <w:rsid w:val="0075246D"/>
    <w:rsid w:val="0075294D"/>
    <w:rsid w:val="00753226"/>
    <w:rsid w:val="007535A4"/>
    <w:rsid w:val="00753B32"/>
    <w:rsid w:val="00754715"/>
    <w:rsid w:val="007553CB"/>
    <w:rsid w:val="007554A4"/>
    <w:rsid w:val="00755608"/>
    <w:rsid w:val="00755E30"/>
    <w:rsid w:val="007561A1"/>
    <w:rsid w:val="0075695B"/>
    <w:rsid w:val="00756D32"/>
    <w:rsid w:val="00757079"/>
    <w:rsid w:val="00757693"/>
    <w:rsid w:val="007577D9"/>
    <w:rsid w:val="00757904"/>
    <w:rsid w:val="00760532"/>
    <w:rsid w:val="0076061B"/>
    <w:rsid w:val="00760843"/>
    <w:rsid w:val="00760D98"/>
    <w:rsid w:val="0076155F"/>
    <w:rsid w:val="007619E0"/>
    <w:rsid w:val="00761E59"/>
    <w:rsid w:val="00762087"/>
    <w:rsid w:val="00762224"/>
    <w:rsid w:val="0076240D"/>
    <w:rsid w:val="00762759"/>
    <w:rsid w:val="00762798"/>
    <w:rsid w:val="00762B6B"/>
    <w:rsid w:val="00762C0B"/>
    <w:rsid w:val="00762C4B"/>
    <w:rsid w:val="00762D3F"/>
    <w:rsid w:val="007631A0"/>
    <w:rsid w:val="0076325F"/>
    <w:rsid w:val="00763BFB"/>
    <w:rsid w:val="007640E1"/>
    <w:rsid w:val="00764FCC"/>
    <w:rsid w:val="00765016"/>
    <w:rsid w:val="0076577E"/>
    <w:rsid w:val="00765AAF"/>
    <w:rsid w:val="00765B9E"/>
    <w:rsid w:val="007661D6"/>
    <w:rsid w:val="00766687"/>
    <w:rsid w:val="007667F5"/>
    <w:rsid w:val="00766908"/>
    <w:rsid w:val="00766D0A"/>
    <w:rsid w:val="0076783B"/>
    <w:rsid w:val="00767A60"/>
    <w:rsid w:val="00770027"/>
    <w:rsid w:val="007701DA"/>
    <w:rsid w:val="00771028"/>
    <w:rsid w:val="007711FB"/>
    <w:rsid w:val="007722E0"/>
    <w:rsid w:val="0077263F"/>
    <w:rsid w:val="00772E3E"/>
    <w:rsid w:val="00773693"/>
    <w:rsid w:val="007743EB"/>
    <w:rsid w:val="007745A6"/>
    <w:rsid w:val="00774B68"/>
    <w:rsid w:val="00774F59"/>
    <w:rsid w:val="007752EE"/>
    <w:rsid w:val="007755A2"/>
    <w:rsid w:val="007757E1"/>
    <w:rsid w:val="00775977"/>
    <w:rsid w:val="00775B1D"/>
    <w:rsid w:val="00775D5E"/>
    <w:rsid w:val="00776078"/>
    <w:rsid w:val="0077765B"/>
    <w:rsid w:val="00777A82"/>
    <w:rsid w:val="00777DF6"/>
    <w:rsid w:val="007801B1"/>
    <w:rsid w:val="00780F21"/>
    <w:rsid w:val="00781109"/>
    <w:rsid w:val="00781633"/>
    <w:rsid w:val="007816A6"/>
    <w:rsid w:val="00781883"/>
    <w:rsid w:val="00781EAD"/>
    <w:rsid w:val="00782303"/>
    <w:rsid w:val="00782527"/>
    <w:rsid w:val="00782840"/>
    <w:rsid w:val="00782B14"/>
    <w:rsid w:val="00782D20"/>
    <w:rsid w:val="00782DDD"/>
    <w:rsid w:val="00783720"/>
    <w:rsid w:val="00783989"/>
    <w:rsid w:val="00783EAE"/>
    <w:rsid w:val="00784493"/>
    <w:rsid w:val="00784583"/>
    <w:rsid w:val="00784C21"/>
    <w:rsid w:val="007853A2"/>
    <w:rsid w:val="00785A5E"/>
    <w:rsid w:val="00785AE6"/>
    <w:rsid w:val="0078614D"/>
    <w:rsid w:val="0078692A"/>
    <w:rsid w:val="007873AC"/>
    <w:rsid w:val="0078792D"/>
    <w:rsid w:val="00787EB4"/>
    <w:rsid w:val="00790776"/>
    <w:rsid w:val="00790B40"/>
    <w:rsid w:val="007915EB"/>
    <w:rsid w:val="007917E7"/>
    <w:rsid w:val="00791828"/>
    <w:rsid w:val="007920D3"/>
    <w:rsid w:val="007924A7"/>
    <w:rsid w:val="00792693"/>
    <w:rsid w:val="00793041"/>
    <w:rsid w:val="007930F7"/>
    <w:rsid w:val="007931D8"/>
    <w:rsid w:val="007935B6"/>
    <w:rsid w:val="007943A7"/>
    <w:rsid w:val="00794A40"/>
    <w:rsid w:val="00795358"/>
    <w:rsid w:val="00795776"/>
    <w:rsid w:val="007958C6"/>
    <w:rsid w:val="00795DE9"/>
    <w:rsid w:val="00796102"/>
    <w:rsid w:val="007964E6"/>
    <w:rsid w:val="00796544"/>
    <w:rsid w:val="007965F5"/>
    <w:rsid w:val="00796E8D"/>
    <w:rsid w:val="007973C1"/>
    <w:rsid w:val="0079764C"/>
    <w:rsid w:val="00797A6A"/>
    <w:rsid w:val="00797C79"/>
    <w:rsid w:val="00797E78"/>
    <w:rsid w:val="007A06E4"/>
    <w:rsid w:val="007A06FA"/>
    <w:rsid w:val="007A08E3"/>
    <w:rsid w:val="007A0B07"/>
    <w:rsid w:val="007A1105"/>
    <w:rsid w:val="007A1283"/>
    <w:rsid w:val="007A1412"/>
    <w:rsid w:val="007A1D2B"/>
    <w:rsid w:val="007A2526"/>
    <w:rsid w:val="007A262B"/>
    <w:rsid w:val="007A270B"/>
    <w:rsid w:val="007A2C69"/>
    <w:rsid w:val="007A333F"/>
    <w:rsid w:val="007A3860"/>
    <w:rsid w:val="007A3A92"/>
    <w:rsid w:val="007A46BD"/>
    <w:rsid w:val="007A4D9B"/>
    <w:rsid w:val="007A4F86"/>
    <w:rsid w:val="007A4FD8"/>
    <w:rsid w:val="007A536A"/>
    <w:rsid w:val="007A58A8"/>
    <w:rsid w:val="007A5E6C"/>
    <w:rsid w:val="007A5F07"/>
    <w:rsid w:val="007A5F7E"/>
    <w:rsid w:val="007A6059"/>
    <w:rsid w:val="007A60A6"/>
    <w:rsid w:val="007A660A"/>
    <w:rsid w:val="007A673C"/>
    <w:rsid w:val="007A6B89"/>
    <w:rsid w:val="007A6C3C"/>
    <w:rsid w:val="007A6EBE"/>
    <w:rsid w:val="007A6F84"/>
    <w:rsid w:val="007A731C"/>
    <w:rsid w:val="007A7D7E"/>
    <w:rsid w:val="007A7DB1"/>
    <w:rsid w:val="007B0291"/>
    <w:rsid w:val="007B03CA"/>
    <w:rsid w:val="007B0857"/>
    <w:rsid w:val="007B08E3"/>
    <w:rsid w:val="007B0ACB"/>
    <w:rsid w:val="007B0C77"/>
    <w:rsid w:val="007B0D31"/>
    <w:rsid w:val="007B0D9F"/>
    <w:rsid w:val="007B0F4D"/>
    <w:rsid w:val="007B13F6"/>
    <w:rsid w:val="007B1520"/>
    <w:rsid w:val="007B168F"/>
    <w:rsid w:val="007B1D7E"/>
    <w:rsid w:val="007B2211"/>
    <w:rsid w:val="007B2302"/>
    <w:rsid w:val="007B2904"/>
    <w:rsid w:val="007B2BB1"/>
    <w:rsid w:val="007B5116"/>
    <w:rsid w:val="007B5256"/>
    <w:rsid w:val="007B5546"/>
    <w:rsid w:val="007B5C6B"/>
    <w:rsid w:val="007B5C7B"/>
    <w:rsid w:val="007B61B1"/>
    <w:rsid w:val="007B6308"/>
    <w:rsid w:val="007B6714"/>
    <w:rsid w:val="007B6839"/>
    <w:rsid w:val="007B761E"/>
    <w:rsid w:val="007B7988"/>
    <w:rsid w:val="007B79E3"/>
    <w:rsid w:val="007B7B83"/>
    <w:rsid w:val="007B7CF3"/>
    <w:rsid w:val="007B7F1F"/>
    <w:rsid w:val="007C0284"/>
    <w:rsid w:val="007C0E67"/>
    <w:rsid w:val="007C10F8"/>
    <w:rsid w:val="007C1361"/>
    <w:rsid w:val="007C1917"/>
    <w:rsid w:val="007C1B84"/>
    <w:rsid w:val="007C2475"/>
    <w:rsid w:val="007C24F6"/>
    <w:rsid w:val="007C2697"/>
    <w:rsid w:val="007C278C"/>
    <w:rsid w:val="007C3826"/>
    <w:rsid w:val="007C391E"/>
    <w:rsid w:val="007C3996"/>
    <w:rsid w:val="007C3EB0"/>
    <w:rsid w:val="007C4454"/>
    <w:rsid w:val="007C46E0"/>
    <w:rsid w:val="007C4D6F"/>
    <w:rsid w:val="007C4E41"/>
    <w:rsid w:val="007C50D5"/>
    <w:rsid w:val="007C50DA"/>
    <w:rsid w:val="007C5993"/>
    <w:rsid w:val="007C5DF9"/>
    <w:rsid w:val="007C639B"/>
    <w:rsid w:val="007C6898"/>
    <w:rsid w:val="007C6BD4"/>
    <w:rsid w:val="007C6F8A"/>
    <w:rsid w:val="007C7134"/>
    <w:rsid w:val="007C7DD9"/>
    <w:rsid w:val="007D051C"/>
    <w:rsid w:val="007D06A8"/>
    <w:rsid w:val="007D08D4"/>
    <w:rsid w:val="007D0EF9"/>
    <w:rsid w:val="007D13B2"/>
    <w:rsid w:val="007D1A23"/>
    <w:rsid w:val="007D1A92"/>
    <w:rsid w:val="007D1E95"/>
    <w:rsid w:val="007D28B0"/>
    <w:rsid w:val="007D29BE"/>
    <w:rsid w:val="007D3163"/>
    <w:rsid w:val="007D453A"/>
    <w:rsid w:val="007D460C"/>
    <w:rsid w:val="007D49DC"/>
    <w:rsid w:val="007D4F82"/>
    <w:rsid w:val="007D506D"/>
    <w:rsid w:val="007D55D1"/>
    <w:rsid w:val="007D565D"/>
    <w:rsid w:val="007D5764"/>
    <w:rsid w:val="007D6057"/>
    <w:rsid w:val="007D6EAA"/>
    <w:rsid w:val="007D7269"/>
    <w:rsid w:val="007D7CD2"/>
    <w:rsid w:val="007D7CD7"/>
    <w:rsid w:val="007D7DC5"/>
    <w:rsid w:val="007E0238"/>
    <w:rsid w:val="007E02D6"/>
    <w:rsid w:val="007E0B04"/>
    <w:rsid w:val="007E106C"/>
    <w:rsid w:val="007E11BE"/>
    <w:rsid w:val="007E166E"/>
    <w:rsid w:val="007E1771"/>
    <w:rsid w:val="007E1E79"/>
    <w:rsid w:val="007E2DF0"/>
    <w:rsid w:val="007E3278"/>
    <w:rsid w:val="007E32B3"/>
    <w:rsid w:val="007E3325"/>
    <w:rsid w:val="007E3736"/>
    <w:rsid w:val="007E3DE8"/>
    <w:rsid w:val="007E4082"/>
    <w:rsid w:val="007E4314"/>
    <w:rsid w:val="007E48A8"/>
    <w:rsid w:val="007E49BA"/>
    <w:rsid w:val="007E5193"/>
    <w:rsid w:val="007E53A9"/>
    <w:rsid w:val="007E5708"/>
    <w:rsid w:val="007E630B"/>
    <w:rsid w:val="007E691F"/>
    <w:rsid w:val="007E69EF"/>
    <w:rsid w:val="007E6E87"/>
    <w:rsid w:val="007E7296"/>
    <w:rsid w:val="007E7434"/>
    <w:rsid w:val="007E79AD"/>
    <w:rsid w:val="007E7E2B"/>
    <w:rsid w:val="007F0042"/>
    <w:rsid w:val="007F008D"/>
    <w:rsid w:val="007F0269"/>
    <w:rsid w:val="007F0A09"/>
    <w:rsid w:val="007F0B89"/>
    <w:rsid w:val="007F1283"/>
    <w:rsid w:val="007F17F2"/>
    <w:rsid w:val="007F20D6"/>
    <w:rsid w:val="007F20E5"/>
    <w:rsid w:val="007F2168"/>
    <w:rsid w:val="007F2186"/>
    <w:rsid w:val="007F2621"/>
    <w:rsid w:val="007F3677"/>
    <w:rsid w:val="007F3C0E"/>
    <w:rsid w:val="007F4288"/>
    <w:rsid w:val="007F4465"/>
    <w:rsid w:val="007F450D"/>
    <w:rsid w:val="007F46D7"/>
    <w:rsid w:val="007F4AD5"/>
    <w:rsid w:val="007F4B98"/>
    <w:rsid w:val="007F516E"/>
    <w:rsid w:val="007F5399"/>
    <w:rsid w:val="007F5A83"/>
    <w:rsid w:val="007F5D91"/>
    <w:rsid w:val="007F6119"/>
    <w:rsid w:val="007F7230"/>
    <w:rsid w:val="007F755D"/>
    <w:rsid w:val="007F7D0F"/>
    <w:rsid w:val="008000D3"/>
    <w:rsid w:val="00800FE6"/>
    <w:rsid w:val="00800FF9"/>
    <w:rsid w:val="00801612"/>
    <w:rsid w:val="00801944"/>
    <w:rsid w:val="00801C93"/>
    <w:rsid w:val="00802268"/>
    <w:rsid w:val="008026ED"/>
    <w:rsid w:val="0080299C"/>
    <w:rsid w:val="00802A55"/>
    <w:rsid w:val="00804401"/>
    <w:rsid w:val="00804AF6"/>
    <w:rsid w:val="00804B5F"/>
    <w:rsid w:val="00804EA7"/>
    <w:rsid w:val="008051E1"/>
    <w:rsid w:val="008055A5"/>
    <w:rsid w:val="00805BFE"/>
    <w:rsid w:val="00805C97"/>
    <w:rsid w:val="00806407"/>
    <w:rsid w:val="008065A0"/>
    <w:rsid w:val="00806B3B"/>
    <w:rsid w:val="00806D0E"/>
    <w:rsid w:val="00807892"/>
    <w:rsid w:val="00807C43"/>
    <w:rsid w:val="00810F21"/>
    <w:rsid w:val="00811479"/>
    <w:rsid w:val="008118A8"/>
    <w:rsid w:val="008119FE"/>
    <w:rsid w:val="00811BFA"/>
    <w:rsid w:val="00812FCF"/>
    <w:rsid w:val="00813039"/>
    <w:rsid w:val="00813225"/>
    <w:rsid w:val="00813E23"/>
    <w:rsid w:val="00813EF5"/>
    <w:rsid w:val="00814370"/>
    <w:rsid w:val="0081562C"/>
    <w:rsid w:val="008156C0"/>
    <w:rsid w:val="008159B5"/>
    <w:rsid w:val="00815A7A"/>
    <w:rsid w:val="00815DD7"/>
    <w:rsid w:val="00815F42"/>
    <w:rsid w:val="0081691A"/>
    <w:rsid w:val="00816C62"/>
    <w:rsid w:val="008171FB"/>
    <w:rsid w:val="008176F6"/>
    <w:rsid w:val="00817A69"/>
    <w:rsid w:val="00817BC9"/>
    <w:rsid w:val="00817F15"/>
    <w:rsid w:val="0082008B"/>
    <w:rsid w:val="0082022B"/>
    <w:rsid w:val="00820294"/>
    <w:rsid w:val="0082082E"/>
    <w:rsid w:val="00821311"/>
    <w:rsid w:val="00821EE9"/>
    <w:rsid w:val="00822232"/>
    <w:rsid w:val="00822726"/>
    <w:rsid w:val="00822DD1"/>
    <w:rsid w:val="008232BA"/>
    <w:rsid w:val="00823690"/>
    <w:rsid w:val="00823A4F"/>
    <w:rsid w:val="00823A74"/>
    <w:rsid w:val="00824940"/>
    <w:rsid w:val="00824C7E"/>
    <w:rsid w:val="00825391"/>
    <w:rsid w:val="008253FC"/>
    <w:rsid w:val="00825438"/>
    <w:rsid w:val="008256A1"/>
    <w:rsid w:val="00825747"/>
    <w:rsid w:val="00825972"/>
    <w:rsid w:val="00825A55"/>
    <w:rsid w:val="00825D60"/>
    <w:rsid w:val="00825F90"/>
    <w:rsid w:val="0082613D"/>
    <w:rsid w:val="0082627F"/>
    <w:rsid w:val="00826317"/>
    <w:rsid w:val="00826447"/>
    <w:rsid w:val="00826707"/>
    <w:rsid w:val="008268C0"/>
    <w:rsid w:val="00826CF1"/>
    <w:rsid w:val="00827576"/>
    <w:rsid w:val="008278A4"/>
    <w:rsid w:val="008278D9"/>
    <w:rsid w:val="00827BAF"/>
    <w:rsid w:val="00827D4D"/>
    <w:rsid w:val="00827EC5"/>
    <w:rsid w:val="008300D9"/>
    <w:rsid w:val="008302AB"/>
    <w:rsid w:val="008304A9"/>
    <w:rsid w:val="0083054A"/>
    <w:rsid w:val="0083077B"/>
    <w:rsid w:val="0083079B"/>
    <w:rsid w:val="00830864"/>
    <w:rsid w:val="00830B8C"/>
    <w:rsid w:val="008314EA"/>
    <w:rsid w:val="00831667"/>
    <w:rsid w:val="00831770"/>
    <w:rsid w:val="0083204F"/>
    <w:rsid w:val="0083268C"/>
    <w:rsid w:val="008326DC"/>
    <w:rsid w:val="0083271D"/>
    <w:rsid w:val="00832742"/>
    <w:rsid w:val="00832C5A"/>
    <w:rsid w:val="00833467"/>
    <w:rsid w:val="008337D3"/>
    <w:rsid w:val="00833809"/>
    <w:rsid w:val="00833B19"/>
    <w:rsid w:val="00833D2E"/>
    <w:rsid w:val="0083448F"/>
    <w:rsid w:val="00834987"/>
    <w:rsid w:val="00834E3F"/>
    <w:rsid w:val="00835178"/>
    <w:rsid w:val="0083558F"/>
    <w:rsid w:val="00835BCF"/>
    <w:rsid w:val="00835D6D"/>
    <w:rsid w:val="00835E89"/>
    <w:rsid w:val="00836168"/>
    <w:rsid w:val="00836397"/>
    <w:rsid w:val="00836C0C"/>
    <w:rsid w:val="00836E40"/>
    <w:rsid w:val="0083757B"/>
    <w:rsid w:val="008375A6"/>
    <w:rsid w:val="00837BCD"/>
    <w:rsid w:val="008403D8"/>
    <w:rsid w:val="008406C6"/>
    <w:rsid w:val="00840D0F"/>
    <w:rsid w:val="0084114C"/>
    <w:rsid w:val="0084128C"/>
    <w:rsid w:val="00841388"/>
    <w:rsid w:val="00841444"/>
    <w:rsid w:val="00842BD9"/>
    <w:rsid w:val="00842F9C"/>
    <w:rsid w:val="0084306C"/>
    <w:rsid w:val="008431F0"/>
    <w:rsid w:val="0084330A"/>
    <w:rsid w:val="00843666"/>
    <w:rsid w:val="00843E20"/>
    <w:rsid w:val="00844186"/>
    <w:rsid w:val="00844ECD"/>
    <w:rsid w:val="00845718"/>
    <w:rsid w:val="0084599B"/>
    <w:rsid w:val="00845AF3"/>
    <w:rsid w:val="0084612E"/>
    <w:rsid w:val="00846918"/>
    <w:rsid w:val="00847246"/>
    <w:rsid w:val="00847421"/>
    <w:rsid w:val="00847B64"/>
    <w:rsid w:val="008503F0"/>
    <w:rsid w:val="008509B7"/>
    <w:rsid w:val="00850A35"/>
    <w:rsid w:val="00850B76"/>
    <w:rsid w:val="00851F27"/>
    <w:rsid w:val="00852099"/>
    <w:rsid w:val="0085276A"/>
    <w:rsid w:val="0085276B"/>
    <w:rsid w:val="00852778"/>
    <w:rsid w:val="00852848"/>
    <w:rsid w:val="00853554"/>
    <w:rsid w:val="00853A4B"/>
    <w:rsid w:val="00853C69"/>
    <w:rsid w:val="0085402A"/>
    <w:rsid w:val="008541D0"/>
    <w:rsid w:val="00854B98"/>
    <w:rsid w:val="0085548A"/>
    <w:rsid w:val="00855A27"/>
    <w:rsid w:val="00855CE9"/>
    <w:rsid w:val="00855E0E"/>
    <w:rsid w:val="008565FC"/>
    <w:rsid w:val="0085680C"/>
    <w:rsid w:val="00856B20"/>
    <w:rsid w:val="00856C71"/>
    <w:rsid w:val="00856F6E"/>
    <w:rsid w:val="00856F8E"/>
    <w:rsid w:val="00856FF1"/>
    <w:rsid w:val="0085751D"/>
    <w:rsid w:val="008578DE"/>
    <w:rsid w:val="0085792C"/>
    <w:rsid w:val="00857A3E"/>
    <w:rsid w:val="008601E8"/>
    <w:rsid w:val="0086110F"/>
    <w:rsid w:val="00861151"/>
    <w:rsid w:val="00861C24"/>
    <w:rsid w:val="00861E82"/>
    <w:rsid w:val="008622BE"/>
    <w:rsid w:val="00862A62"/>
    <w:rsid w:val="00862B8A"/>
    <w:rsid w:val="00862C48"/>
    <w:rsid w:val="00862CB4"/>
    <w:rsid w:val="00863056"/>
    <w:rsid w:val="0086322A"/>
    <w:rsid w:val="0086339E"/>
    <w:rsid w:val="008635E8"/>
    <w:rsid w:val="008637EA"/>
    <w:rsid w:val="00863B07"/>
    <w:rsid w:val="00863E2B"/>
    <w:rsid w:val="00864069"/>
    <w:rsid w:val="00864644"/>
    <w:rsid w:val="00864AB5"/>
    <w:rsid w:val="00864AE9"/>
    <w:rsid w:val="00864FE3"/>
    <w:rsid w:val="0086518B"/>
    <w:rsid w:val="0086578C"/>
    <w:rsid w:val="00865904"/>
    <w:rsid w:val="00865CC5"/>
    <w:rsid w:val="00867380"/>
    <w:rsid w:val="0086750C"/>
    <w:rsid w:val="0086755B"/>
    <w:rsid w:val="00867637"/>
    <w:rsid w:val="00867DFA"/>
    <w:rsid w:val="00870747"/>
    <w:rsid w:val="00870FF1"/>
    <w:rsid w:val="00870FF6"/>
    <w:rsid w:val="00871F7A"/>
    <w:rsid w:val="00871F7D"/>
    <w:rsid w:val="0087235F"/>
    <w:rsid w:val="0087286D"/>
    <w:rsid w:val="008728A8"/>
    <w:rsid w:val="00872DAD"/>
    <w:rsid w:val="00872E17"/>
    <w:rsid w:val="00873197"/>
    <w:rsid w:val="008733F1"/>
    <w:rsid w:val="008739C7"/>
    <w:rsid w:val="00873C69"/>
    <w:rsid w:val="00873D26"/>
    <w:rsid w:val="00874021"/>
    <w:rsid w:val="00874146"/>
    <w:rsid w:val="0087426D"/>
    <w:rsid w:val="00874354"/>
    <w:rsid w:val="00874A7C"/>
    <w:rsid w:val="00874B58"/>
    <w:rsid w:val="0087551A"/>
    <w:rsid w:val="0087575A"/>
    <w:rsid w:val="008757E3"/>
    <w:rsid w:val="00875DCE"/>
    <w:rsid w:val="00876254"/>
    <w:rsid w:val="00876708"/>
    <w:rsid w:val="008767F6"/>
    <w:rsid w:val="00876977"/>
    <w:rsid w:val="00876B84"/>
    <w:rsid w:val="00876D7D"/>
    <w:rsid w:val="00876FCB"/>
    <w:rsid w:val="0087727F"/>
    <w:rsid w:val="00877388"/>
    <w:rsid w:val="008774E0"/>
    <w:rsid w:val="008777DD"/>
    <w:rsid w:val="008778E1"/>
    <w:rsid w:val="00880069"/>
    <w:rsid w:val="008801DD"/>
    <w:rsid w:val="00880712"/>
    <w:rsid w:val="00880A96"/>
    <w:rsid w:val="00881788"/>
    <w:rsid w:val="00881B91"/>
    <w:rsid w:val="00881C97"/>
    <w:rsid w:val="008829D4"/>
    <w:rsid w:val="00883102"/>
    <w:rsid w:val="00883909"/>
    <w:rsid w:val="00883A34"/>
    <w:rsid w:val="00883B2B"/>
    <w:rsid w:val="00883BA7"/>
    <w:rsid w:val="00883E28"/>
    <w:rsid w:val="0088438A"/>
    <w:rsid w:val="00884CD2"/>
    <w:rsid w:val="00885135"/>
    <w:rsid w:val="00885F1C"/>
    <w:rsid w:val="008860CF"/>
    <w:rsid w:val="008864B3"/>
    <w:rsid w:val="00886959"/>
    <w:rsid w:val="00886CBC"/>
    <w:rsid w:val="00886E3F"/>
    <w:rsid w:val="00886F73"/>
    <w:rsid w:val="008876CB"/>
    <w:rsid w:val="008879FD"/>
    <w:rsid w:val="00887B07"/>
    <w:rsid w:val="00890621"/>
    <w:rsid w:val="00890E9B"/>
    <w:rsid w:val="00891116"/>
    <w:rsid w:val="0089116B"/>
    <w:rsid w:val="008918FA"/>
    <w:rsid w:val="00891A50"/>
    <w:rsid w:val="00892567"/>
    <w:rsid w:val="0089256A"/>
    <w:rsid w:val="00892F9F"/>
    <w:rsid w:val="00893370"/>
    <w:rsid w:val="0089381A"/>
    <w:rsid w:val="0089493F"/>
    <w:rsid w:val="0089596A"/>
    <w:rsid w:val="00895A4E"/>
    <w:rsid w:val="00895DBD"/>
    <w:rsid w:val="00895DD3"/>
    <w:rsid w:val="00896354"/>
    <w:rsid w:val="008963D3"/>
    <w:rsid w:val="0089648E"/>
    <w:rsid w:val="008965E2"/>
    <w:rsid w:val="00896CDC"/>
    <w:rsid w:val="008973E8"/>
    <w:rsid w:val="00897502"/>
    <w:rsid w:val="0089778A"/>
    <w:rsid w:val="00897B37"/>
    <w:rsid w:val="008A0C60"/>
    <w:rsid w:val="008A1487"/>
    <w:rsid w:val="008A1BCE"/>
    <w:rsid w:val="008A26CC"/>
    <w:rsid w:val="008A31A4"/>
    <w:rsid w:val="008A341E"/>
    <w:rsid w:val="008A3473"/>
    <w:rsid w:val="008A34A9"/>
    <w:rsid w:val="008A3568"/>
    <w:rsid w:val="008A382D"/>
    <w:rsid w:val="008A4033"/>
    <w:rsid w:val="008A4866"/>
    <w:rsid w:val="008A4A13"/>
    <w:rsid w:val="008A4C92"/>
    <w:rsid w:val="008A4CA1"/>
    <w:rsid w:val="008A5F6B"/>
    <w:rsid w:val="008A61BA"/>
    <w:rsid w:val="008A631F"/>
    <w:rsid w:val="008A64D2"/>
    <w:rsid w:val="008A6986"/>
    <w:rsid w:val="008A6E05"/>
    <w:rsid w:val="008A7C38"/>
    <w:rsid w:val="008A7C62"/>
    <w:rsid w:val="008B00A9"/>
    <w:rsid w:val="008B0620"/>
    <w:rsid w:val="008B19CF"/>
    <w:rsid w:val="008B1A7B"/>
    <w:rsid w:val="008B1FBC"/>
    <w:rsid w:val="008B2129"/>
    <w:rsid w:val="008B231B"/>
    <w:rsid w:val="008B36D3"/>
    <w:rsid w:val="008B37F3"/>
    <w:rsid w:val="008B3CF1"/>
    <w:rsid w:val="008B3E3B"/>
    <w:rsid w:val="008B3E9C"/>
    <w:rsid w:val="008B404A"/>
    <w:rsid w:val="008B40B4"/>
    <w:rsid w:val="008B4459"/>
    <w:rsid w:val="008B46C0"/>
    <w:rsid w:val="008B530B"/>
    <w:rsid w:val="008B56C1"/>
    <w:rsid w:val="008B6755"/>
    <w:rsid w:val="008B6EAB"/>
    <w:rsid w:val="008B6F35"/>
    <w:rsid w:val="008B6F7F"/>
    <w:rsid w:val="008B7403"/>
    <w:rsid w:val="008B76B9"/>
    <w:rsid w:val="008B79F7"/>
    <w:rsid w:val="008C00AF"/>
    <w:rsid w:val="008C024F"/>
    <w:rsid w:val="008C047A"/>
    <w:rsid w:val="008C0986"/>
    <w:rsid w:val="008C0A00"/>
    <w:rsid w:val="008C0BCA"/>
    <w:rsid w:val="008C0CE0"/>
    <w:rsid w:val="008C15AC"/>
    <w:rsid w:val="008C16EA"/>
    <w:rsid w:val="008C24F3"/>
    <w:rsid w:val="008C2511"/>
    <w:rsid w:val="008C2594"/>
    <w:rsid w:val="008C3A5A"/>
    <w:rsid w:val="008C3EA4"/>
    <w:rsid w:val="008C44DB"/>
    <w:rsid w:val="008C46AB"/>
    <w:rsid w:val="008C4AD5"/>
    <w:rsid w:val="008C5805"/>
    <w:rsid w:val="008C5D08"/>
    <w:rsid w:val="008C6410"/>
    <w:rsid w:val="008C6528"/>
    <w:rsid w:val="008C6CF5"/>
    <w:rsid w:val="008C6D55"/>
    <w:rsid w:val="008C6DD4"/>
    <w:rsid w:val="008C72CC"/>
    <w:rsid w:val="008C758D"/>
    <w:rsid w:val="008C7808"/>
    <w:rsid w:val="008C7E8B"/>
    <w:rsid w:val="008D0345"/>
    <w:rsid w:val="008D0740"/>
    <w:rsid w:val="008D0987"/>
    <w:rsid w:val="008D0E77"/>
    <w:rsid w:val="008D1AE1"/>
    <w:rsid w:val="008D1F08"/>
    <w:rsid w:val="008D2145"/>
    <w:rsid w:val="008D25B1"/>
    <w:rsid w:val="008D2A39"/>
    <w:rsid w:val="008D32ED"/>
    <w:rsid w:val="008D33BC"/>
    <w:rsid w:val="008D35AE"/>
    <w:rsid w:val="008D3605"/>
    <w:rsid w:val="008D36F5"/>
    <w:rsid w:val="008D3A5F"/>
    <w:rsid w:val="008D3A6B"/>
    <w:rsid w:val="008D47A0"/>
    <w:rsid w:val="008D485C"/>
    <w:rsid w:val="008D4882"/>
    <w:rsid w:val="008D489B"/>
    <w:rsid w:val="008D4BEE"/>
    <w:rsid w:val="008D5A8D"/>
    <w:rsid w:val="008D5F89"/>
    <w:rsid w:val="008D67BD"/>
    <w:rsid w:val="008D69CF"/>
    <w:rsid w:val="008D6AED"/>
    <w:rsid w:val="008D7012"/>
    <w:rsid w:val="008D75F5"/>
    <w:rsid w:val="008D7719"/>
    <w:rsid w:val="008D77AB"/>
    <w:rsid w:val="008E0482"/>
    <w:rsid w:val="008E074F"/>
    <w:rsid w:val="008E090F"/>
    <w:rsid w:val="008E0DB0"/>
    <w:rsid w:val="008E184F"/>
    <w:rsid w:val="008E1913"/>
    <w:rsid w:val="008E1E24"/>
    <w:rsid w:val="008E1EA9"/>
    <w:rsid w:val="008E254A"/>
    <w:rsid w:val="008E2710"/>
    <w:rsid w:val="008E2EA7"/>
    <w:rsid w:val="008E3062"/>
    <w:rsid w:val="008E31F0"/>
    <w:rsid w:val="008E38A8"/>
    <w:rsid w:val="008E3C52"/>
    <w:rsid w:val="008E40F5"/>
    <w:rsid w:val="008E42FD"/>
    <w:rsid w:val="008E433E"/>
    <w:rsid w:val="008E43A4"/>
    <w:rsid w:val="008E43AA"/>
    <w:rsid w:val="008E46E9"/>
    <w:rsid w:val="008E47E8"/>
    <w:rsid w:val="008E56DA"/>
    <w:rsid w:val="008E5EA5"/>
    <w:rsid w:val="008E6357"/>
    <w:rsid w:val="008E6596"/>
    <w:rsid w:val="008E6644"/>
    <w:rsid w:val="008E66D9"/>
    <w:rsid w:val="008E671D"/>
    <w:rsid w:val="008E6735"/>
    <w:rsid w:val="008E6F20"/>
    <w:rsid w:val="008E70EC"/>
    <w:rsid w:val="008E7442"/>
    <w:rsid w:val="008E74A2"/>
    <w:rsid w:val="008E7D42"/>
    <w:rsid w:val="008E7FF7"/>
    <w:rsid w:val="008F0AEA"/>
    <w:rsid w:val="008F12D7"/>
    <w:rsid w:val="008F1602"/>
    <w:rsid w:val="008F180F"/>
    <w:rsid w:val="008F21F2"/>
    <w:rsid w:val="008F25F9"/>
    <w:rsid w:val="008F3640"/>
    <w:rsid w:val="008F38D9"/>
    <w:rsid w:val="008F38F1"/>
    <w:rsid w:val="008F3B5E"/>
    <w:rsid w:val="008F3B89"/>
    <w:rsid w:val="008F3C5A"/>
    <w:rsid w:val="008F3EA1"/>
    <w:rsid w:val="008F3FA9"/>
    <w:rsid w:val="008F4081"/>
    <w:rsid w:val="008F44F3"/>
    <w:rsid w:val="008F4934"/>
    <w:rsid w:val="008F4E34"/>
    <w:rsid w:val="008F5089"/>
    <w:rsid w:val="008F5768"/>
    <w:rsid w:val="008F5C17"/>
    <w:rsid w:val="008F5CF5"/>
    <w:rsid w:val="008F6734"/>
    <w:rsid w:val="008F6AF6"/>
    <w:rsid w:val="008F6BA2"/>
    <w:rsid w:val="008F7AA7"/>
    <w:rsid w:val="008F7E7D"/>
    <w:rsid w:val="008F7FC1"/>
    <w:rsid w:val="009002F5"/>
    <w:rsid w:val="00900590"/>
    <w:rsid w:val="00900728"/>
    <w:rsid w:val="00900946"/>
    <w:rsid w:val="00900B6E"/>
    <w:rsid w:val="00900B89"/>
    <w:rsid w:val="00900DA5"/>
    <w:rsid w:val="00901409"/>
    <w:rsid w:val="00901586"/>
    <w:rsid w:val="00901658"/>
    <w:rsid w:val="0090198F"/>
    <w:rsid w:val="009020BF"/>
    <w:rsid w:val="009020D6"/>
    <w:rsid w:val="0090245E"/>
    <w:rsid w:val="00902726"/>
    <w:rsid w:val="00902EE5"/>
    <w:rsid w:val="00902EF2"/>
    <w:rsid w:val="0090305F"/>
    <w:rsid w:val="00903400"/>
    <w:rsid w:val="009035C8"/>
    <w:rsid w:val="009037DD"/>
    <w:rsid w:val="00903B2C"/>
    <w:rsid w:val="00903E44"/>
    <w:rsid w:val="00903EA2"/>
    <w:rsid w:val="00906397"/>
    <w:rsid w:val="00906632"/>
    <w:rsid w:val="009068B8"/>
    <w:rsid w:val="00906F83"/>
    <w:rsid w:val="00906FCF"/>
    <w:rsid w:val="009071BA"/>
    <w:rsid w:val="00907605"/>
    <w:rsid w:val="00907CCB"/>
    <w:rsid w:val="00910639"/>
    <w:rsid w:val="009108C3"/>
    <w:rsid w:val="009109CE"/>
    <w:rsid w:val="00910ACB"/>
    <w:rsid w:val="00910B34"/>
    <w:rsid w:val="00911248"/>
    <w:rsid w:val="0091131F"/>
    <w:rsid w:val="009118B6"/>
    <w:rsid w:val="00911D62"/>
    <w:rsid w:val="00911D64"/>
    <w:rsid w:val="00912036"/>
    <w:rsid w:val="009120C0"/>
    <w:rsid w:val="00912400"/>
    <w:rsid w:val="00912502"/>
    <w:rsid w:val="00912BF6"/>
    <w:rsid w:val="00912C37"/>
    <w:rsid w:val="00912EA0"/>
    <w:rsid w:val="00912F10"/>
    <w:rsid w:val="0091308D"/>
    <w:rsid w:val="009134D7"/>
    <w:rsid w:val="009135C9"/>
    <w:rsid w:val="0091363B"/>
    <w:rsid w:val="00913849"/>
    <w:rsid w:val="00913AD0"/>
    <w:rsid w:val="0091505B"/>
    <w:rsid w:val="00915200"/>
    <w:rsid w:val="00915217"/>
    <w:rsid w:val="00915320"/>
    <w:rsid w:val="0091628F"/>
    <w:rsid w:val="0091647E"/>
    <w:rsid w:val="009167F5"/>
    <w:rsid w:val="00916CB1"/>
    <w:rsid w:val="00916DB2"/>
    <w:rsid w:val="00917089"/>
    <w:rsid w:val="0091729F"/>
    <w:rsid w:val="009173B5"/>
    <w:rsid w:val="009177F3"/>
    <w:rsid w:val="009178A1"/>
    <w:rsid w:val="00917A11"/>
    <w:rsid w:val="00917D48"/>
    <w:rsid w:val="00920955"/>
    <w:rsid w:val="00920A1E"/>
    <w:rsid w:val="00920B8C"/>
    <w:rsid w:val="009211C8"/>
    <w:rsid w:val="00921400"/>
    <w:rsid w:val="009214E7"/>
    <w:rsid w:val="00921943"/>
    <w:rsid w:val="00921A7E"/>
    <w:rsid w:val="00921E82"/>
    <w:rsid w:val="009224D2"/>
    <w:rsid w:val="009227E0"/>
    <w:rsid w:val="009228F3"/>
    <w:rsid w:val="00922A1A"/>
    <w:rsid w:val="00922F74"/>
    <w:rsid w:val="009234F3"/>
    <w:rsid w:val="0092389B"/>
    <w:rsid w:val="009238AA"/>
    <w:rsid w:val="00923981"/>
    <w:rsid w:val="0092403C"/>
    <w:rsid w:val="00924252"/>
    <w:rsid w:val="009243FB"/>
    <w:rsid w:val="00924E3F"/>
    <w:rsid w:val="0092518A"/>
    <w:rsid w:val="0092547F"/>
    <w:rsid w:val="00925485"/>
    <w:rsid w:val="00925DA7"/>
    <w:rsid w:val="00926355"/>
    <w:rsid w:val="00926458"/>
    <w:rsid w:val="00926597"/>
    <w:rsid w:val="00926A80"/>
    <w:rsid w:val="00926AE1"/>
    <w:rsid w:val="00926EA8"/>
    <w:rsid w:val="00927869"/>
    <w:rsid w:val="00927936"/>
    <w:rsid w:val="00927AA9"/>
    <w:rsid w:val="00927BB9"/>
    <w:rsid w:val="00927E94"/>
    <w:rsid w:val="0093040B"/>
    <w:rsid w:val="00930592"/>
    <w:rsid w:val="009306AE"/>
    <w:rsid w:val="00930918"/>
    <w:rsid w:val="009309B6"/>
    <w:rsid w:val="00930C25"/>
    <w:rsid w:val="00930CAB"/>
    <w:rsid w:val="00930E10"/>
    <w:rsid w:val="00930E7E"/>
    <w:rsid w:val="009312FD"/>
    <w:rsid w:val="00931860"/>
    <w:rsid w:val="00932755"/>
    <w:rsid w:val="00932B55"/>
    <w:rsid w:val="00932EC9"/>
    <w:rsid w:val="0093344D"/>
    <w:rsid w:val="00933597"/>
    <w:rsid w:val="009336DD"/>
    <w:rsid w:val="00933CB0"/>
    <w:rsid w:val="00933CE7"/>
    <w:rsid w:val="009342B3"/>
    <w:rsid w:val="00934C4B"/>
    <w:rsid w:val="0093540A"/>
    <w:rsid w:val="009359E2"/>
    <w:rsid w:val="00935B4E"/>
    <w:rsid w:val="00935D95"/>
    <w:rsid w:val="00935EB0"/>
    <w:rsid w:val="009362DA"/>
    <w:rsid w:val="009369BF"/>
    <w:rsid w:val="00936F3F"/>
    <w:rsid w:val="00936F9A"/>
    <w:rsid w:val="00937010"/>
    <w:rsid w:val="009370B6"/>
    <w:rsid w:val="0093729C"/>
    <w:rsid w:val="009374BF"/>
    <w:rsid w:val="009375D4"/>
    <w:rsid w:val="009404E7"/>
    <w:rsid w:val="009408F9"/>
    <w:rsid w:val="00940B3A"/>
    <w:rsid w:val="00940C38"/>
    <w:rsid w:val="00940D8A"/>
    <w:rsid w:val="00940DB7"/>
    <w:rsid w:val="0094138D"/>
    <w:rsid w:val="009414AA"/>
    <w:rsid w:val="0094199F"/>
    <w:rsid w:val="00941E20"/>
    <w:rsid w:val="00941E28"/>
    <w:rsid w:val="009427E3"/>
    <w:rsid w:val="00942A03"/>
    <w:rsid w:val="00942A87"/>
    <w:rsid w:val="00942B0F"/>
    <w:rsid w:val="00942B48"/>
    <w:rsid w:val="00942C52"/>
    <w:rsid w:val="00942D09"/>
    <w:rsid w:val="00942F07"/>
    <w:rsid w:val="009439F8"/>
    <w:rsid w:val="00943F58"/>
    <w:rsid w:val="00944014"/>
    <w:rsid w:val="00944313"/>
    <w:rsid w:val="009446A9"/>
    <w:rsid w:val="009447D7"/>
    <w:rsid w:val="009452A4"/>
    <w:rsid w:val="00945767"/>
    <w:rsid w:val="009458B5"/>
    <w:rsid w:val="0094643C"/>
    <w:rsid w:val="00946E6D"/>
    <w:rsid w:val="0094711E"/>
    <w:rsid w:val="009471F3"/>
    <w:rsid w:val="0094760A"/>
    <w:rsid w:val="009476DD"/>
    <w:rsid w:val="00947A67"/>
    <w:rsid w:val="00947CF4"/>
    <w:rsid w:val="00950A4F"/>
    <w:rsid w:val="00950D3F"/>
    <w:rsid w:val="009510F8"/>
    <w:rsid w:val="00951B24"/>
    <w:rsid w:val="00951B9D"/>
    <w:rsid w:val="00951D74"/>
    <w:rsid w:val="009522CC"/>
    <w:rsid w:val="00952AD9"/>
    <w:rsid w:val="00952B0A"/>
    <w:rsid w:val="00952C9B"/>
    <w:rsid w:val="00952DB4"/>
    <w:rsid w:val="009539F6"/>
    <w:rsid w:val="00954102"/>
    <w:rsid w:val="00954B4B"/>
    <w:rsid w:val="00954E9F"/>
    <w:rsid w:val="00954FD3"/>
    <w:rsid w:val="00955240"/>
    <w:rsid w:val="0095542A"/>
    <w:rsid w:val="00955E19"/>
    <w:rsid w:val="009561FD"/>
    <w:rsid w:val="00956BE0"/>
    <w:rsid w:val="009570AA"/>
    <w:rsid w:val="009572B1"/>
    <w:rsid w:val="00957B81"/>
    <w:rsid w:val="009604DE"/>
    <w:rsid w:val="009607B6"/>
    <w:rsid w:val="009608C7"/>
    <w:rsid w:val="0096147E"/>
    <w:rsid w:val="0096156D"/>
    <w:rsid w:val="00961FAE"/>
    <w:rsid w:val="009626A7"/>
    <w:rsid w:val="00962AE1"/>
    <w:rsid w:val="00962B04"/>
    <w:rsid w:val="009633A9"/>
    <w:rsid w:val="00963518"/>
    <w:rsid w:val="009636A9"/>
    <w:rsid w:val="00963930"/>
    <w:rsid w:val="00963EF5"/>
    <w:rsid w:val="00964158"/>
    <w:rsid w:val="00964801"/>
    <w:rsid w:val="009648D7"/>
    <w:rsid w:val="0096594E"/>
    <w:rsid w:val="00965DCE"/>
    <w:rsid w:val="00965EF9"/>
    <w:rsid w:val="00966A7E"/>
    <w:rsid w:val="009671E2"/>
    <w:rsid w:val="00967681"/>
    <w:rsid w:val="00967BE3"/>
    <w:rsid w:val="00967CB2"/>
    <w:rsid w:val="00970DBE"/>
    <w:rsid w:val="0097140A"/>
    <w:rsid w:val="00972158"/>
    <w:rsid w:val="00972A7A"/>
    <w:rsid w:val="00972D89"/>
    <w:rsid w:val="00972F2C"/>
    <w:rsid w:val="009730A0"/>
    <w:rsid w:val="00973718"/>
    <w:rsid w:val="009737F5"/>
    <w:rsid w:val="00973AF7"/>
    <w:rsid w:val="00973FC1"/>
    <w:rsid w:val="009745ED"/>
    <w:rsid w:val="00974857"/>
    <w:rsid w:val="00975126"/>
    <w:rsid w:val="00975A18"/>
    <w:rsid w:val="00975E3C"/>
    <w:rsid w:val="00976003"/>
    <w:rsid w:val="0097698E"/>
    <w:rsid w:val="00976CC8"/>
    <w:rsid w:val="00976F02"/>
    <w:rsid w:val="00976FEE"/>
    <w:rsid w:val="009771BE"/>
    <w:rsid w:val="00977EEC"/>
    <w:rsid w:val="009806F9"/>
    <w:rsid w:val="00980DD1"/>
    <w:rsid w:val="00980E68"/>
    <w:rsid w:val="0098130B"/>
    <w:rsid w:val="00981999"/>
    <w:rsid w:val="009822E4"/>
    <w:rsid w:val="00982BE3"/>
    <w:rsid w:val="00982FE1"/>
    <w:rsid w:val="009832F8"/>
    <w:rsid w:val="00983D30"/>
    <w:rsid w:val="00984442"/>
    <w:rsid w:val="0098474E"/>
    <w:rsid w:val="009849E0"/>
    <w:rsid w:val="00984CD6"/>
    <w:rsid w:val="0098532C"/>
    <w:rsid w:val="00985425"/>
    <w:rsid w:val="009859E8"/>
    <w:rsid w:val="00985EEE"/>
    <w:rsid w:val="00985FFD"/>
    <w:rsid w:val="00986158"/>
    <w:rsid w:val="00986B57"/>
    <w:rsid w:val="00987203"/>
    <w:rsid w:val="009872DC"/>
    <w:rsid w:val="0098756B"/>
    <w:rsid w:val="00987758"/>
    <w:rsid w:val="00987B46"/>
    <w:rsid w:val="00987EC8"/>
    <w:rsid w:val="009900A4"/>
    <w:rsid w:val="009902FF"/>
    <w:rsid w:val="009914CB"/>
    <w:rsid w:val="00991BAB"/>
    <w:rsid w:val="00991E32"/>
    <w:rsid w:val="00991E73"/>
    <w:rsid w:val="009921B4"/>
    <w:rsid w:val="00992AF5"/>
    <w:rsid w:val="009932BC"/>
    <w:rsid w:val="00993384"/>
    <w:rsid w:val="009933E0"/>
    <w:rsid w:val="00993B46"/>
    <w:rsid w:val="00993CD7"/>
    <w:rsid w:val="00993FC2"/>
    <w:rsid w:val="009941D8"/>
    <w:rsid w:val="0099431F"/>
    <w:rsid w:val="009946FE"/>
    <w:rsid w:val="009947C1"/>
    <w:rsid w:val="00994B28"/>
    <w:rsid w:val="00994F11"/>
    <w:rsid w:val="009954E1"/>
    <w:rsid w:val="009957A3"/>
    <w:rsid w:val="00995DCE"/>
    <w:rsid w:val="00996267"/>
    <w:rsid w:val="009964C8"/>
    <w:rsid w:val="009965AE"/>
    <w:rsid w:val="00996B0F"/>
    <w:rsid w:val="00996E4C"/>
    <w:rsid w:val="009972F7"/>
    <w:rsid w:val="00997582"/>
    <w:rsid w:val="00997999"/>
    <w:rsid w:val="009A0288"/>
    <w:rsid w:val="009A0708"/>
    <w:rsid w:val="009A0F48"/>
    <w:rsid w:val="009A10D4"/>
    <w:rsid w:val="009A10EE"/>
    <w:rsid w:val="009A153F"/>
    <w:rsid w:val="009A164C"/>
    <w:rsid w:val="009A1739"/>
    <w:rsid w:val="009A1A59"/>
    <w:rsid w:val="009A1C7F"/>
    <w:rsid w:val="009A22DC"/>
    <w:rsid w:val="009A28F5"/>
    <w:rsid w:val="009A2E1B"/>
    <w:rsid w:val="009A3B44"/>
    <w:rsid w:val="009A3D63"/>
    <w:rsid w:val="009A3EB5"/>
    <w:rsid w:val="009A42E6"/>
    <w:rsid w:val="009A431C"/>
    <w:rsid w:val="009A46B4"/>
    <w:rsid w:val="009A4812"/>
    <w:rsid w:val="009A4F20"/>
    <w:rsid w:val="009A6052"/>
    <w:rsid w:val="009A6110"/>
    <w:rsid w:val="009A64AC"/>
    <w:rsid w:val="009A712F"/>
    <w:rsid w:val="009A72B9"/>
    <w:rsid w:val="009A7DFF"/>
    <w:rsid w:val="009B0973"/>
    <w:rsid w:val="009B0B4B"/>
    <w:rsid w:val="009B135E"/>
    <w:rsid w:val="009B13B6"/>
    <w:rsid w:val="009B162B"/>
    <w:rsid w:val="009B1E0C"/>
    <w:rsid w:val="009B2140"/>
    <w:rsid w:val="009B220F"/>
    <w:rsid w:val="009B2E3F"/>
    <w:rsid w:val="009B31ED"/>
    <w:rsid w:val="009B34E5"/>
    <w:rsid w:val="009B3604"/>
    <w:rsid w:val="009B3C16"/>
    <w:rsid w:val="009B422C"/>
    <w:rsid w:val="009B45AA"/>
    <w:rsid w:val="009B4920"/>
    <w:rsid w:val="009B498F"/>
    <w:rsid w:val="009B4C7C"/>
    <w:rsid w:val="009B4CF1"/>
    <w:rsid w:val="009B4E38"/>
    <w:rsid w:val="009B55FA"/>
    <w:rsid w:val="009B570E"/>
    <w:rsid w:val="009B5B27"/>
    <w:rsid w:val="009B5DEB"/>
    <w:rsid w:val="009B6329"/>
    <w:rsid w:val="009B68DC"/>
    <w:rsid w:val="009B6FDD"/>
    <w:rsid w:val="009B746A"/>
    <w:rsid w:val="009B74A0"/>
    <w:rsid w:val="009B768E"/>
    <w:rsid w:val="009B7B70"/>
    <w:rsid w:val="009B7BD0"/>
    <w:rsid w:val="009B7CC9"/>
    <w:rsid w:val="009C04F6"/>
    <w:rsid w:val="009C133C"/>
    <w:rsid w:val="009C143B"/>
    <w:rsid w:val="009C15F0"/>
    <w:rsid w:val="009C198D"/>
    <w:rsid w:val="009C1FA5"/>
    <w:rsid w:val="009C2010"/>
    <w:rsid w:val="009C2488"/>
    <w:rsid w:val="009C248B"/>
    <w:rsid w:val="009C261E"/>
    <w:rsid w:val="009C2664"/>
    <w:rsid w:val="009C2FA3"/>
    <w:rsid w:val="009C317C"/>
    <w:rsid w:val="009C389E"/>
    <w:rsid w:val="009C3A8A"/>
    <w:rsid w:val="009C44B5"/>
    <w:rsid w:val="009C4624"/>
    <w:rsid w:val="009C4A01"/>
    <w:rsid w:val="009C4A14"/>
    <w:rsid w:val="009C53BB"/>
    <w:rsid w:val="009C57CC"/>
    <w:rsid w:val="009C5C61"/>
    <w:rsid w:val="009C5D06"/>
    <w:rsid w:val="009C5F43"/>
    <w:rsid w:val="009C61E0"/>
    <w:rsid w:val="009C6357"/>
    <w:rsid w:val="009C6B50"/>
    <w:rsid w:val="009C6B56"/>
    <w:rsid w:val="009C6DE8"/>
    <w:rsid w:val="009C7657"/>
    <w:rsid w:val="009C7A95"/>
    <w:rsid w:val="009C7E6E"/>
    <w:rsid w:val="009C7ED7"/>
    <w:rsid w:val="009D01D9"/>
    <w:rsid w:val="009D02CB"/>
    <w:rsid w:val="009D0A23"/>
    <w:rsid w:val="009D0E41"/>
    <w:rsid w:val="009D139F"/>
    <w:rsid w:val="009D2751"/>
    <w:rsid w:val="009D2E0D"/>
    <w:rsid w:val="009D2E82"/>
    <w:rsid w:val="009D2F77"/>
    <w:rsid w:val="009D37C7"/>
    <w:rsid w:val="009D3BEC"/>
    <w:rsid w:val="009D4055"/>
    <w:rsid w:val="009D4223"/>
    <w:rsid w:val="009D46C3"/>
    <w:rsid w:val="009D4A91"/>
    <w:rsid w:val="009D4AC6"/>
    <w:rsid w:val="009D50A2"/>
    <w:rsid w:val="009D50E5"/>
    <w:rsid w:val="009D56B3"/>
    <w:rsid w:val="009D5897"/>
    <w:rsid w:val="009D5C93"/>
    <w:rsid w:val="009D5F34"/>
    <w:rsid w:val="009D6AB6"/>
    <w:rsid w:val="009D6C4C"/>
    <w:rsid w:val="009D6EC7"/>
    <w:rsid w:val="009D7045"/>
    <w:rsid w:val="009D7D4C"/>
    <w:rsid w:val="009E0660"/>
    <w:rsid w:val="009E096E"/>
    <w:rsid w:val="009E0FE0"/>
    <w:rsid w:val="009E1AB4"/>
    <w:rsid w:val="009E269A"/>
    <w:rsid w:val="009E28A4"/>
    <w:rsid w:val="009E382A"/>
    <w:rsid w:val="009E38ED"/>
    <w:rsid w:val="009E3EF6"/>
    <w:rsid w:val="009E44EE"/>
    <w:rsid w:val="009E4A76"/>
    <w:rsid w:val="009E5049"/>
    <w:rsid w:val="009E592A"/>
    <w:rsid w:val="009E5C08"/>
    <w:rsid w:val="009E5C4D"/>
    <w:rsid w:val="009E5CC9"/>
    <w:rsid w:val="009E6BA4"/>
    <w:rsid w:val="009E6BB8"/>
    <w:rsid w:val="009E79CB"/>
    <w:rsid w:val="009E7B31"/>
    <w:rsid w:val="009E7BD6"/>
    <w:rsid w:val="009E7DBC"/>
    <w:rsid w:val="009E7E68"/>
    <w:rsid w:val="009E7F48"/>
    <w:rsid w:val="009F0140"/>
    <w:rsid w:val="009F0583"/>
    <w:rsid w:val="009F060A"/>
    <w:rsid w:val="009F09C9"/>
    <w:rsid w:val="009F0A4E"/>
    <w:rsid w:val="009F0A75"/>
    <w:rsid w:val="009F0C86"/>
    <w:rsid w:val="009F0D5A"/>
    <w:rsid w:val="009F10F3"/>
    <w:rsid w:val="009F15F4"/>
    <w:rsid w:val="009F177B"/>
    <w:rsid w:val="009F1B85"/>
    <w:rsid w:val="009F1C68"/>
    <w:rsid w:val="009F2BB0"/>
    <w:rsid w:val="009F2BC0"/>
    <w:rsid w:val="009F2C89"/>
    <w:rsid w:val="009F3037"/>
    <w:rsid w:val="009F308D"/>
    <w:rsid w:val="009F3225"/>
    <w:rsid w:val="009F3D63"/>
    <w:rsid w:val="009F425D"/>
    <w:rsid w:val="009F4754"/>
    <w:rsid w:val="009F49CB"/>
    <w:rsid w:val="009F49EB"/>
    <w:rsid w:val="009F51AA"/>
    <w:rsid w:val="009F5744"/>
    <w:rsid w:val="009F57CC"/>
    <w:rsid w:val="009F57D8"/>
    <w:rsid w:val="009F59AD"/>
    <w:rsid w:val="009F6B29"/>
    <w:rsid w:val="009F6CBB"/>
    <w:rsid w:val="009F73EA"/>
    <w:rsid w:val="009F770B"/>
    <w:rsid w:val="009F7BDD"/>
    <w:rsid w:val="009F7ECD"/>
    <w:rsid w:val="00A0021B"/>
    <w:rsid w:val="00A00780"/>
    <w:rsid w:val="00A009D6"/>
    <w:rsid w:val="00A00BB4"/>
    <w:rsid w:val="00A00CA3"/>
    <w:rsid w:val="00A01552"/>
    <w:rsid w:val="00A02079"/>
    <w:rsid w:val="00A027E4"/>
    <w:rsid w:val="00A02BD6"/>
    <w:rsid w:val="00A02D36"/>
    <w:rsid w:val="00A030C7"/>
    <w:rsid w:val="00A03C92"/>
    <w:rsid w:val="00A03E4E"/>
    <w:rsid w:val="00A03EEA"/>
    <w:rsid w:val="00A03F92"/>
    <w:rsid w:val="00A04042"/>
    <w:rsid w:val="00A044FD"/>
    <w:rsid w:val="00A0472F"/>
    <w:rsid w:val="00A0528F"/>
    <w:rsid w:val="00A05494"/>
    <w:rsid w:val="00A05AFE"/>
    <w:rsid w:val="00A05BEC"/>
    <w:rsid w:val="00A06220"/>
    <w:rsid w:val="00A06246"/>
    <w:rsid w:val="00A0625B"/>
    <w:rsid w:val="00A0630A"/>
    <w:rsid w:val="00A06E12"/>
    <w:rsid w:val="00A0775B"/>
    <w:rsid w:val="00A07809"/>
    <w:rsid w:val="00A07CF5"/>
    <w:rsid w:val="00A07D88"/>
    <w:rsid w:val="00A10079"/>
    <w:rsid w:val="00A103B9"/>
    <w:rsid w:val="00A1148E"/>
    <w:rsid w:val="00A11D76"/>
    <w:rsid w:val="00A11ECB"/>
    <w:rsid w:val="00A11F8E"/>
    <w:rsid w:val="00A11FBE"/>
    <w:rsid w:val="00A12675"/>
    <w:rsid w:val="00A12BC2"/>
    <w:rsid w:val="00A12DFF"/>
    <w:rsid w:val="00A12EAE"/>
    <w:rsid w:val="00A13095"/>
    <w:rsid w:val="00A13B75"/>
    <w:rsid w:val="00A1404C"/>
    <w:rsid w:val="00A146D0"/>
    <w:rsid w:val="00A14C3E"/>
    <w:rsid w:val="00A152CD"/>
    <w:rsid w:val="00A155CE"/>
    <w:rsid w:val="00A158D5"/>
    <w:rsid w:val="00A15A08"/>
    <w:rsid w:val="00A15A2F"/>
    <w:rsid w:val="00A15D3D"/>
    <w:rsid w:val="00A161B4"/>
    <w:rsid w:val="00A162B8"/>
    <w:rsid w:val="00A16FA4"/>
    <w:rsid w:val="00A17272"/>
    <w:rsid w:val="00A173FE"/>
    <w:rsid w:val="00A20318"/>
    <w:rsid w:val="00A20F94"/>
    <w:rsid w:val="00A21050"/>
    <w:rsid w:val="00A218CA"/>
    <w:rsid w:val="00A21A46"/>
    <w:rsid w:val="00A2265C"/>
    <w:rsid w:val="00A22762"/>
    <w:rsid w:val="00A22B6C"/>
    <w:rsid w:val="00A230E6"/>
    <w:rsid w:val="00A23244"/>
    <w:rsid w:val="00A2360B"/>
    <w:rsid w:val="00A23D6A"/>
    <w:rsid w:val="00A2422F"/>
    <w:rsid w:val="00A24344"/>
    <w:rsid w:val="00A244BA"/>
    <w:rsid w:val="00A24795"/>
    <w:rsid w:val="00A24AB1"/>
    <w:rsid w:val="00A24B74"/>
    <w:rsid w:val="00A254D4"/>
    <w:rsid w:val="00A255CF"/>
    <w:rsid w:val="00A2578D"/>
    <w:rsid w:val="00A258EC"/>
    <w:rsid w:val="00A25B6F"/>
    <w:rsid w:val="00A2644D"/>
    <w:rsid w:val="00A26563"/>
    <w:rsid w:val="00A27825"/>
    <w:rsid w:val="00A27C30"/>
    <w:rsid w:val="00A302B6"/>
    <w:rsid w:val="00A30455"/>
    <w:rsid w:val="00A306CB"/>
    <w:rsid w:val="00A30A58"/>
    <w:rsid w:val="00A30EC8"/>
    <w:rsid w:val="00A30F55"/>
    <w:rsid w:val="00A31837"/>
    <w:rsid w:val="00A31B9A"/>
    <w:rsid w:val="00A32493"/>
    <w:rsid w:val="00A32A9A"/>
    <w:rsid w:val="00A33912"/>
    <w:rsid w:val="00A33A6A"/>
    <w:rsid w:val="00A33D15"/>
    <w:rsid w:val="00A3457C"/>
    <w:rsid w:val="00A345D0"/>
    <w:rsid w:val="00A34850"/>
    <w:rsid w:val="00A34E1F"/>
    <w:rsid w:val="00A34FD8"/>
    <w:rsid w:val="00A350E2"/>
    <w:rsid w:val="00A35C2D"/>
    <w:rsid w:val="00A35C58"/>
    <w:rsid w:val="00A366B9"/>
    <w:rsid w:val="00A36900"/>
    <w:rsid w:val="00A36ED1"/>
    <w:rsid w:val="00A37526"/>
    <w:rsid w:val="00A3763B"/>
    <w:rsid w:val="00A37B9C"/>
    <w:rsid w:val="00A37CE2"/>
    <w:rsid w:val="00A40568"/>
    <w:rsid w:val="00A409BD"/>
    <w:rsid w:val="00A409D4"/>
    <w:rsid w:val="00A40B3E"/>
    <w:rsid w:val="00A413C8"/>
    <w:rsid w:val="00A41669"/>
    <w:rsid w:val="00A41BB3"/>
    <w:rsid w:val="00A41E71"/>
    <w:rsid w:val="00A42449"/>
    <w:rsid w:val="00A42660"/>
    <w:rsid w:val="00A42C8E"/>
    <w:rsid w:val="00A42D87"/>
    <w:rsid w:val="00A42E92"/>
    <w:rsid w:val="00A4316B"/>
    <w:rsid w:val="00A4371A"/>
    <w:rsid w:val="00A438FE"/>
    <w:rsid w:val="00A4413B"/>
    <w:rsid w:val="00A44EC2"/>
    <w:rsid w:val="00A44EFB"/>
    <w:rsid w:val="00A44F71"/>
    <w:rsid w:val="00A4575B"/>
    <w:rsid w:val="00A45946"/>
    <w:rsid w:val="00A45D43"/>
    <w:rsid w:val="00A46E9E"/>
    <w:rsid w:val="00A46EB9"/>
    <w:rsid w:val="00A475A3"/>
    <w:rsid w:val="00A47B4C"/>
    <w:rsid w:val="00A47C5D"/>
    <w:rsid w:val="00A47E1E"/>
    <w:rsid w:val="00A50181"/>
    <w:rsid w:val="00A503CE"/>
    <w:rsid w:val="00A504D2"/>
    <w:rsid w:val="00A5077D"/>
    <w:rsid w:val="00A507A4"/>
    <w:rsid w:val="00A50E97"/>
    <w:rsid w:val="00A51026"/>
    <w:rsid w:val="00A5173D"/>
    <w:rsid w:val="00A519EA"/>
    <w:rsid w:val="00A5287B"/>
    <w:rsid w:val="00A53505"/>
    <w:rsid w:val="00A53F72"/>
    <w:rsid w:val="00A54163"/>
    <w:rsid w:val="00A54175"/>
    <w:rsid w:val="00A5422B"/>
    <w:rsid w:val="00A54747"/>
    <w:rsid w:val="00A54A09"/>
    <w:rsid w:val="00A54B0F"/>
    <w:rsid w:val="00A54E02"/>
    <w:rsid w:val="00A54F76"/>
    <w:rsid w:val="00A555E4"/>
    <w:rsid w:val="00A55C20"/>
    <w:rsid w:val="00A5679D"/>
    <w:rsid w:val="00A56835"/>
    <w:rsid w:val="00A5750B"/>
    <w:rsid w:val="00A57B88"/>
    <w:rsid w:val="00A605BA"/>
    <w:rsid w:val="00A60FD7"/>
    <w:rsid w:val="00A613F1"/>
    <w:rsid w:val="00A61C4A"/>
    <w:rsid w:val="00A622AF"/>
    <w:rsid w:val="00A62465"/>
    <w:rsid w:val="00A6273E"/>
    <w:rsid w:val="00A627D0"/>
    <w:rsid w:val="00A628DD"/>
    <w:rsid w:val="00A62B8D"/>
    <w:rsid w:val="00A62F36"/>
    <w:rsid w:val="00A62FC1"/>
    <w:rsid w:val="00A6337F"/>
    <w:rsid w:val="00A63A66"/>
    <w:rsid w:val="00A63F2C"/>
    <w:rsid w:val="00A6481F"/>
    <w:rsid w:val="00A649F8"/>
    <w:rsid w:val="00A6504C"/>
    <w:rsid w:val="00A65182"/>
    <w:rsid w:val="00A65B82"/>
    <w:rsid w:val="00A65DB3"/>
    <w:rsid w:val="00A660DC"/>
    <w:rsid w:val="00A66EA9"/>
    <w:rsid w:val="00A703DD"/>
    <w:rsid w:val="00A7079C"/>
    <w:rsid w:val="00A70824"/>
    <w:rsid w:val="00A72152"/>
    <w:rsid w:val="00A7288C"/>
    <w:rsid w:val="00A72D10"/>
    <w:rsid w:val="00A72DCB"/>
    <w:rsid w:val="00A72F45"/>
    <w:rsid w:val="00A72F73"/>
    <w:rsid w:val="00A72FD3"/>
    <w:rsid w:val="00A736C0"/>
    <w:rsid w:val="00A737CD"/>
    <w:rsid w:val="00A73D13"/>
    <w:rsid w:val="00A73E37"/>
    <w:rsid w:val="00A74595"/>
    <w:rsid w:val="00A746DD"/>
    <w:rsid w:val="00A7472A"/>
    <w:rsid w:val="00A74988"/>
    <w:rsid w:val="00A7498B"/>
    <w:rsid w:val="00A74F66"/>
    <w:rsid w:val="00A7576B"/>
    <w:rsid w:val="00A75F59"/>
    <w:rsid w:val="00A75F74"/>
    <w:rsid w:val="00A76306"/>
    <w:rsid w:val="00A763DB"/>
    <w:rsid w:val="00A77EC2"/>
    <w:rsid w:val="00A8033D"/>
    <w:rsid w:val="00A806D1"/>
    <w:rsid w:val="00A80CEB"/>
    <w:rsid w:val="00A81C80"/>
    <w:rsid w:val="00A81D27"/>
    <w:rsid w:val="00A81F4C"/>
    <w:rsid w:val="00A82369"/>
    <w:rsid w:val="00A825D7"/>
    <w:rsid w:val="00A83953"/>
    <w:rsid w:val="00A83B56"/>
    <w:rsid w:val="00A840D5"/>
    <w:rsid w:val="00A8422E"/>
    <w:rsid w:val="00A8487E"/>
    <w:rsid w:val="00A84E6F"/>
    <w:rsid w:val="00A85084"/>
    <w:rsid w:val="00A85F7F"/>
    <w:rsid w:val="00A861D7"/>
    <w:rsid w:val="00A86630"/>
    <w:rsid w:val="00A86738"/>
    <w:rsid w:val="00A86A13"/>
    <w:rsid w:val="00A86DE4"/>
    <w:rsid w:val="00A873FC"/>
    <w:rsid w:val="00A87965"/>
    <w:rsid w:val="00A87B11"/>
    <w:rsid w:val="00A87B81"/>
    <w:rsid w:val="00A90204"/>
    <w:rsid w:val="00A9027E"/>
    <w:rsid w:val="00A9041D"/>
    <w:rsid w:val="00A9051A"/>
    <w:rsid w:val="00A90EE6"/>
    <w:rsid w:val="00A917F7"/>
    <w:rsid w:val="00A91C8C"/>
    <w:rsid w:val="00A91CA4"/>
    <w:rsid w:val="00A9239C"/>
    <w:rsid w:val="00A928EA"/>
    <w:rsid w:val="00A930B7"/>
    <w:rsid w:val="00A93897"/>
    <w:rsid w:val="00A93CEB"/>
    <w:rsid w:val="00A93EAB"/>
    <w:rsid w:val="00A940BB"/>
    <w:rsid w:val="00A94A91"/>
    <w:rsid w:val="00A94AE9"/>
    <w:rsid w:val="00A94B0A"/>
    <w:rsid w:val="00A94B96"/>
    <w:rsid w:val="00A94DE3"/>
    <w:rsid w:val="00A953E1"/>
    <w:rsid w:val="00A954A4"/>
    <w:rsid w:val="00A9553A"/>
    <w:rsid w:val="00A95EA4"/>
    <w:rsid w:val="00A96550"/>
    <w:rsid w:val="00A96560"/>
    <w:rsid w:val="00A9665D"/>
    <w:rsid w:val="00A96941"/>
    <w:rsid w:val="00A973BC"/>
    <w:rsid w:val="00A97C6F"/>
    <w:rsid w:val="00AA0358"/>
    <w:rsid w:val="00AA0402"/>
    <w:rsid w:val="00AA06D3"/>
    <w:rsid w:val="00AA0786"/>
    <w:rsid w:val="00AA0B38"/>
    <w:rsid w:val="00AA0BC2"/>
    <w:rsid w:val="00AA0C0A"/>
    <w:rsid w:val="00AA0EF8"/>
    <w:rsid w:val="00AA1981"/>
    <w:rsid w:val="00AA1B50"/>
    <w:rsid w:val="00AA20CC"/>
    <w:rsid w:val="00AA2447"/>
    <w:rsid w:val="00AA261B"/>
    <w:rsid w:val="00AA2FCC"/>
    <w:rsid w:val="00AA351D"/>
    <w:rsid w:val="00AA36F2"/>
    <w:rsid w:val="00AA3D95"/>
    <w:rsid w:val="00AA433E"/>
    <w:rsid w:val="00AA4653"/>
    <w:rsid w:val="00AA4B6F"/>
    <w:rsid w:val="00AA513C"/>
    <w:rsid w:val="00AA5510"/>
    <w:rsid w:val="00AA578A"/>
    <w:rsid w:val="00AA5838"/>
    <w:rsid w:val="00AA583F"/>
    <w:rsid w:val="00AA5846"/>
    <w:rsid w:val="00AA5AB3"/>
    <w:rsid w:val="00AA6244"/>
    <w:rsid w:val="00AA6476"/>
    <w:rsid w:val="00AA67FC"/>
    <w:rsid w:val="00AA6B0B"/>
    <w:rsid w:val="00AA6B38"/>
    <w:rsid w:val="00AA7253"/>
    <w:rsid w:val="00AA72DF"/>
    <w:rsid w:val="00AA7487"/>
    <w:rsid w:val="00AA7775"/>
    <w:rsid w:val="00AA7B16"/>
    <w:rsid w:val="00AA7E0C"/>
    <w:rsid w:val="00AB0516"/>
    <w:rsid w:val="00AB0768"/>
    <w:rsid w:val="00AB0EBA"/>
    <w:rsid w:val="00AB123B"/>
    <w:rsid w:val="00AB129F"/>
    <w:rsid w:val="00AB14BC"/>
    <w:rsid w:val="00AB185E"/>
    <w:rsid w:val="00AB1AAB"/>
    <w:rsid w:val="00AB1AB5"/>
    <w:rsid w:val="00AB227E"/>
    <w:rsid w:val="00AB266D"/>
    <w:rsid w:val="00AB2690"/>
    <w:rsid w:val="00AB2715"/>
    <w:rsid w:val="00AB2BCA"/>
    <w:rsid w:val="00AB2F33"/>
    <w:rsid w:val="00AB2F69"/>
    <w:rsid w:val="00AB3694"/>
    <w:rsid w:val="00AB3EE6"/>
    <w:rsid w:val="00AB42C7"/>
    <w:rsid w:val="00AB49E7"/>
    <w:rsid w:val="00AB4C74"/>
    <w:rsid w:val="00AB4D3A"/>
    <w:rsid w:val="00AB57C5"/>
    <w:rsid w:val="00AB5D43"/>
    <w:rsid w:val="00AB5DC9"/>
    <w:rsid w:val="00AB6EE3"/>
    <w:rsid w:val="00AB6FCB"/>
    <w:rsid w:val="00AB78E4"/>
    <w:rsid w:val="00AB7A07"/>
    <w:rsid w:val="00AB7FD9"/>
    <w:rsid w:val="00AC034B"/>
    <w:rsid w:val="00AC05AC"/>
    <w:rsid w:val="00AC06BB"/>
    <w:rsid w:val="00AC08F8"/>
    <w:rsid w:val="00AC0C48"/>
    <w:rsid w:val="00AC0C88"/>
    <w:rsid w:val="00AC0F70"/>
    <w:rsid w:val="00AC1251"/>
    <w:rsid w:val="00AC1BE2"/>
    <w:rsid w:val="00AC1D3E"/>
    <w:rsid w:val="00AC2769"/>
    <w:rsid w:val="00AC2F23"/>
    <w:rsid w:val="00AC348A"/>
    <w:rsid w:val="00AC3AD8"/>
    <w:rsid w:val="00AC3BA5"/>
    <w:rsid w:val="00AC3D01"/>
    <w:rsid w:val="00AC3FDF"/>
    <w:rsid w:val="00AC414A"/>
    <w:rsid w:val="00AC5082"/>
    <w:rsid w:val="00AC53B0"/>
    <w:rsid w:val="00AC5649"/>
    <w:rsid w:val="00AC597B"/>
    <w:rsid w:val="00AC5C45"/>
    <w:rsid w:val="00AC5C72"/>
    <w:rsid w:val="00AC5C97"/>
    <w:rsid w:val="00AC6AE9"/>
    <w:rsid w:val="00AC6DD7"/>
    <w:rsid w:val="00AC7314"/>
    <w:rsid w:val="00AC783D"/>
    <w:rsid w:val="00AC7D3F"/>
    <w:rsid w:val="00AC7D78"/>
    <w:rsid w:val="00AD06BF"/>
    <w:rsid w:val="00AD0783"/>
    <w:rsid w:val="00AD0A82"/>
    <w:rsid w:val="00AD1419"/>
    <w:rsid w:val="00AD1C8B"/>
    <w:rsid w:val="00AD2072"/>
    <w:rsid w:val="00AD20CE"/>
    <w:rsid w:val="00AD2138"/>
    <w:rsid w:val="00AD2E2F"/>
    <w:rsid w:val="00AD2E9D"/>
    <w:rsid w:val="00AD2F29"/>
    <w:rsid w:val="00AD2FC7"/>
    <w:rsid w:val="00AD308D"/>
    <w:rsid w:val="00AD350D"/>
    <w:rsid w:val="00AD3596"/>
    <w:rsid w:val="00AD3807"/>
    <w:rsid w:val="00AD385F"/>
    <w:rsid w:val="00AD38E8"/>
    <w:rsid w:val="00AD3E64"/>
    <w:rsid w:val="00AD404D"/>
    <w:rsid w:val="00AD44AE"/>
    <w:rsid w:val="00AD502A"/>
    <w:rsid w:val="00AD514A"/>
    <w:rsid w:val="00AD5677"/>
    <w:rsid w:val="00AD57E3"/>
    <w:rsid w:val="00AD5E22"/>
    <w:rsid w:val="00AD6913"/>
    <w:rsid w:val="00AD6D9E"/>
    <w:rsid w:val="00AD6DEF"/>
    <w:rsid w:val="00AD7067"/>
    <w:rsid w:val="00AD71B5"/>
    <w:rsid w:val="00AD7E72"/>
    <w:rsid w:val="00AD7E74"/>
    <w:rsid w:val="00AD7F95"/>
    <w:rsid w:val="00AE0B60"/>
    <w:rsid w:val="00AE0E42"/>
    <w:rsid w:val="00AE0F19"/>
    <w:rsid w:val="00AE0F6B"/>
    <w:rsid w:val="00AE15D8"/>
    <w:rsid w:val="00AE1AF7"/>
    <w:rsid w:val="00AE1FAE"/>
    <w:rsid w:val="00AE2294"/>
    <w:rsid w:val="00AE3814"/>
    <w:rsid w:val="00AE40D0"/>
    <w:rsid w:val="00AE4488"/>
    <w:rsid w:val="00AE47F6"/>
    <w:rsid w:val="00AE5488"/>
    <w:rsid w:val="00AE5672"/>
    <w:rsid w:val="00AE672F"/>
    <w:rsid w:val="00AE6799"/>
    <w:rsid w:val="00AE7115"/>
    <w:rsid w:val="00AE72EE"/>
    <w:rsid w:val="00AF03EA"/>
    <w:rsid w:val="00AF0536"/>
    <w:rsid w:val="00AF08CB"/>
    <w:rsid w:val="00AF0CE8"/>
    <w:rsid w:val="00AF0E7C"/>
    <w:rsid w:val="00AF14F2"/>
    <w:rsid w:val="00AF1C98"/>
    <w:rsid w:val="00AF1DE1"/>
    <w:rsid w:val="00AF24E0"/>
    <w:rsid w:val="00AF2A0D"/>
    <w:rsid w:val="00AF3150"/>
    <w:rsid w:val="00AF3274"/>
    <w:rsid w:val="00AF3550"/>
    <w:rsid w:val="00AF3553"/>
    <w:rsid w:val="00AF3DB3"/>
    <w:rsid w:val="00AF40A5"/>
    <w:rsid w:val="00AF43DD"/>
    <w:rsid w:val="00AF4903"/>
    <w:rsid w:val="00AF4E42"/>
    <w:rsid w:val="00AF5832"/>
    <w:rsid w:val="00AF5BAE"/>
    <w:rsid w:val="00AF5DD3"/>
    <w:rsid w:val="00AF5ED8"/>
    <w:rsid w:val="00AF5F4F"/>
    <w:rsid w:val="00AF6145"/>
    <w:rsid w:val="00AF66EA"/>
    <w:rsid w:val="00AF6FA8"/>
    <w:rsid w:val="00AF7592"/>
    <w:rsid w:val="00AF77CD"/>
    <w:rsid w:val="00AF787B"/>
    <w:rsid w:val="00AF7B0E"/>
    <w:rsid w:val="00AF7BC9"/>
    <w:rsid w:val="00AF7DAC"/>
    <w:rsid w:val="00AF7FD5"/>
    <w:rsid w:val="00B00439"/>
    <w:rsid w:val="00B0054E"/>
    <w:rsid w:val="00B00AD4"/>
    <w:rsid w:val="00B01642"/>
    <w:rsid w:val="00B01D76"/>
    <w:rsid w:val="00B020C5"/>
    <w:rsid w:val="00B0215C"/>
    <w:rsid w:val="00B023B2"/>
    <w:rsid w:val="00B02500"/>
    <w:rsid w:val="00B035FF"/>
    <w:rsid w:val="00B03C61"/>
    <w:rsid w:val="00B03F85"/>
    <w:rsid w:val="00B041A1"/>
    <w:rsid w:val="00B04699"/>
    <w:rsid w:val="00B049E6"/>
    <w:rsid w:val="00B055CF"/>
    <w:rsid w:val="00B05C81"/>
    <w:rsid w:val="00B05E34"/>
    <w:rsid w:val="00B05F86"/>
    <w:rsid w:val="00B0667F"/>
    <w:rsid w:val="00B06721"/>
    <w:rsid w:val="00B069BF"/>
    <w:rsid w:val="00B06DA8"/>
    <w:rsid w:val="00B071C8"/>
    <w:rsid w:val="00B07485"/>
    <w:rsid w:val="00B076E7"/>
    <w:rsid w:val="00B078FC"/>
    <w:rsid w:val="00B07A89"/>
    <w:rsid w:val="00B07C2C"/>
    <w:rsid w:val="00B07FFB"/>
    <w:rsid w:val="00B10090"/>
    <w:rsid w:val="00B105F9"/>
    <w:rsid w:val="00B10E0A"/>
    <w:rsid w:val="00B10ED2"/>
    <w:rsid w:val="00B11AE1"/>
    <w:rsid w:val="00B120A6"/>
    <w:rsid w:val="00B121AC"/>
    <w:rsid w:val="00B122A1"/>
    <w:rsid w:val="00B12495"/>
    <w:rsid w:val="00B12953"/>
    <w:rsid w:val="00B12A2B"/>
    <w:rsid w:val="00B12B74"/>
    <w:rsid w:val="00B131D9"/>
    <w:rsid w:val="00B13582"/>
    <w:rsid w:val="00B13670"/>
    <w:rsid w:val="00B13BCC"/>
    <w:rsid w:val="00B13C10"/>
    <w:rsid w:val="00B13D82"/>
    <w:rsid w:val="00B1414E"/>
    <w:rsid w:val="00B145F2"/>
    <w:rsid w:val="00B14699"/>
    <w:rsid w:val="00B15107"/>
    <w:rsid w:val="00B158CB"/>
    <w:rsid w:val="00B1599E"/>
    <w:rsid w:val="00B15F45"/>
    <w:rsid w:val="00B15F67"/>
    <w:rsid w:val="00B16A26"/>
    <w:rsid w:val="00B16C54"/>
    <w:rsid w:val="00B17396"/>
    <w:rsid w:val="00B176EA"/>
    <w:rsid w:val="00B17803"/>
    <w:rsid w:val="00B17D8E"/>
    <w:rsid w:val="00B204F9"/>
    <w:rsid w:val="00B20A19"/>
    <w:rsid w:val="00B20A39"/>
    <w:rsid w:val="00B20B5F"/>
    <w:rsid w:val="00B20EED"/>
    <w:rsid w:val="00B211AE"/>
    <w:rsid w:val="00B21406"/>
    <w:rsid w:val="00B216EF"/>
    <w:rsid w:val="00B21887"/>
    <w:rsid w:val="00B21907"/>
    <w:rsid w:val="00B219B5"/>
    <w:rsid w:val="00B21E3D"/>
    <w:rsid w:val="00B21EDC"/>
    <w:rsid w:val="00B224DB"/>
    <w:rsid w:val="00B226F9"/>
    <w:rsid w:val="00B2294F"/>
    <w:rsid w:val="00B22FFC"/>
    <w:rsid w:val="00B2312A"/>
    <w:rsid w:val="00B23207"/>
    <w:rsid w:val="00B233F2"/>
    <w:rsid w:val="00B23970"/>
    <w:rsid w:val="00B239B3"/>
    <w:rsid w:val="00B23BEC"/>
    <w:rsid w:val="00B24094"/>
    <w:rsid w:val="00B246BD"/>
    <w:rsid w:val="00B2488D"/>
    <w:rsid w:val="00B2517A"/>
    <w:rsid w:val="00B2545B"/>
    <w:rsid w:val="00B2613C"/>
    <w:rsid w:val="00B271BE"/>
    <w:rsid w:val="00B27AA8"/>
    <w:rsid w:val="00B27B01"/>
    <w:rsid w:val="00B3016E"/>
    <w:rsid w:val="00B30EFA"/>
    <w:rsid w:val="00B31068"/>
    <w:rsid w:val="00B3127C"/>
    <w:rsid w:val="00B3136A"/>
    <w:rsid w:val="00B316BF"/>
    <w:rsid w:val="00B3182E"/>
    <w:rsid w:val="00B31F76"/>
    <w:rsid w:val="00B3252D"/>
    <w:rsid w:val="00B33CA5"/>
    <w:rsid w:val="00B34408"/>
    <w:rsid w:val="00B34436"/>
    <w:rsid w:val="00B34CD8"/>
    <w:rsid w:val="00B3540C"/>
    <w:rsid w:val="00B362EF"/>
    <w:rsid w:val="00B36989"/>
    <w:rsid w:val="00B37014"/>
    <w:rsid w:val="00B3778C"/>
    <w:rsid w:val="00B37BCC"/>
    <w:rsid w:val="00B405D1"/>
    <w:rsid w:val="00B40DB9"/>
    <w:rsid w:val="00B41C36"/>
    <w:rsid w:val="00B43701"/>
    <w:rsid w:val="00B441DA"/>
    <w:rsid w:val="00B442B3"/>
    <w:rsid w:val="00B44451"/>
    <w:rsid w:val="00B444A5"/>
    <w:rsid w:val="00B445D8"/>
    <w:rsid w:val="00B44B49"/>
    <w:rsid w:val="00B44E7C"/>
    <w:rsid w:val="00B455E2"/>
    <w:rsid w:val="00B458C0"/>
    <w:rsid w:val="00B45992"/>
    <w:rsid w:val="00B46880"/>
    <w:rsid w:val="00B46F2B"/>
    <w:rsid w:val="00B47B54"/>
    <w:rsid w:val="00B47D21"/>
    <w:rsid w:val="00B47F15"/>
    <w:rsid w:val="00B50290"/>
    <w:rsid w:val="00B50C72"/>
    <w:rsid w:val="00B51279"/>
    <w:rsid w:val="00B515CD"/>
    <w:rsid w:val="00B51E91"/>
    <w:rsid w:val="00B51F52"/>
    <w:rsid w:val="00B51F72"/>
    <w:rsid w:val="00B51FC3"/>
    <w:rsid w:val="00B52AF0"/>
    <w:rsid w:val="00B52B1E"/>
    <w:rsid w:val="00B52C0F"/>
    <w:rsid w:val="00B52D0D"/>
    <w:rsid w:val="00B52E8F"/>
    <w:rsid w:val="00B53A3F"/>
    <w:rsid w:val="00B542E7"/>
    <w:rsid w:val="00B5430C"/>
    <w:rsid w:val="00B544DA"/>
    <w:rsid w:val="00B5486E"/>
    <w:rsid w:val="00B54A96"/>
    <w:rsid w:val="00B54C0A"/>
    <w:rsid w:val="00B54F7A"/>
    <w:rsid w:val="00B55099"/>
    <w:rsid w:val="00B5579F"/>
    <w:rsid w:val="00B56841"/>
    <w:rsid w:val="00B56A90"/>
    <w:rsid w:val="00B56E80"/>
    <w:rsid w:val="00B57597"/>
    <w:rsid w:val="00B57995"/>
    <w:rsid w:val="00B57BF1"/>
    <w:rsid w:val="00B57F89"/>
    <w:rsid w:val="00B6031E"/>
    <w:rsid w:val="00B60872"/>
    <w:rsid w:val="00B608F4"/>
    <w:rsid w:val="00B61670"/>
    <w:rsid w:val="00B619B9"/>
    <w:rsid w:val="00B6220E"/>
    <w:rsid w:val="00B62BE7"/>
    <w:rsid w:val="00B62FED"/>
    <w:rsid w:val="00B633BA"/>
    <w:rsid w:val="00B63C29"/>
    <w:rsid w:val="00B63D3F"/>
    <w:rsid w:val="00B64069"/>
    <w:rsid w:val="00B64428"/>
    <w:rsid w:val="00B64431"/>
    <w:rsid w:val="00B64721"/>
    <w:rsid w:val="00B648A1"/>
    <w:rsid w:val="00B64D03"/>
    <w:rsid w:val="00B65CED"/>
    <w:rsid w:val="00B65D25"/>
    <w:rsid w:val="00B66169"/>
    <w:rsid w:val="00B66AC0"/>
    <w:rsid w:val="00B66C70"/>
    <w:rsid w:val="00B66D71"/>
    <w:rsid w:val="00B7011F"/>
    <w:rsid w:val="00B705B7"/>
    <w:rsid w:val="00B705C0"/>
    <w:rsid w:val="00B713CE"/>
    <w:rsid w:val="00B718D5"/>
    <w:rsid w:val="00B71C31"/>
    <w:rsid w:val="00B71CA3"/>
    <w:rsid w:val="00B725A4"/>
    <w:rsid w:val="00B72D52"/>
    <w:rsid w:val="00B72E07"/>
    <w:rsid w:val="00B732C6"/>
    <w:rsid w:val="00B735B9"/>
    <w:rsid w:val="00B736CC"/>
    <w:rsid w:val="00B73D6D"/>
    <w:rsid w:val="00B73E56"/>
    <w:rsid w:val="00B7407B"/>
    <w:rsid w:val="00B740F7"/>
    <w:rsid w:val="00B74160"/>
    <w:rsid w:val="00B743B0"/>
    <w:rsid w:val="00B74476"/>
    <w:rsid w:val="00B75203"/>
    <w:rsid w:val="00B75619"/>
    <w:rsid w:val="00B75E71"/>
    <w:rsid w:val="00B75E8A"/>
    <w:rsid w:val="00B7657C"/>
    <w:rsid w:val="00B76F1F"/>
    <w:rsid w:val="00B7713A"/>
    <w:rsid w:val="00B77630"/>
    <w:rsid w:val="00B80649"/>
    <w:rsid w:val="00B8076A"/>
    <w:rsid w:val="00B80A76"/>
    <w:rsid w:val="00B81107"/>
    <w:rsid w:val="00B813C4"/>
    <w:rsid w:val="00B8149B"/>
    <w:rsid w:val="00B81561"/>
    <w:rsid w:val="00B81F1B"/>
    <w:rsid w:val="00B82472"/>
    <w:rsid w:val="00B827DE"/>
    <w:rsid w:val="00B83312"/>
    <w:rsid w:val="00B8355E"/>
    <w:rsid w:val="00B835CD"/>
    <w:rsid w:val="00B836BA"/>
    <w:rsid w:val="00B83CAE"/>
    <w:rsid w:val="00B84575"/>
    <w:rsid w:val="00B848A7"/>
    <w:rsid w:val="00B84B1D"/>
    <w:rsid w:val="00B852D4"/>
    <w:rsid w:val="00B85410"/>
    <w:rsid w:val="00B8550A"/>
    <w:rsid w:val="00B85784"/>
    <w:rsid w:val="00B8585A"/>
    <w:rsid w:val="00B85D53"/>
    <w:rsid w:val="00B87401"/>
    <w:rsid w:val="00B875C1"/>
    <w:rsid w:val="00B87957"/>
    <w:rsid w:val="00B902AB"/>
    <w:rsid w:val="00B90404"/>
    <w:rsid w:val="00B911D7"/>
    <w:rsid w:val="00B91C0D"/>
    <w:rsid w:val="00B920AD"/>
    <w:rsid w:val="00B92818"/>
    <w:rsid w:val="00B92C20"/>
    <w:rsid w:val="00B92F6E"/>
    <w:rsid w:val="00B93E6E"/>
    <w:rsid w:val="00B940E9"/>
    <w:rsid w:val="00B948C3"/>
    <w:rsid w:val="00B9581F"/>
    <w:rsid w:val="00B95C0D"/>
    <w:rsid w:val="00B95EA6"/>
    <w:rsid w:val="00B95F02"/>
    <w:rsid w:val="00B9614B"/>
    <w:rsid w:val="00B962A7"/>
    <w:rsid w:val="00B96B06"/>
    <w:rsid w:val="00B96E48"/>
    <w:rsid w:val="00B96F26"/>
    <w:rsid w:val="00B974A5"/>
    <w:rsid w:val="00B976C2"/>
    <w:rsid w:val="00B978DA"/>
    <w:rsid w:val="00BA0244"/>
    <w:rsid w:val="00BA08B1"/>
    <w:rsid w:val="00BA0D12"/>
    <w:rsid w:val="00BA1457"/>
    <w:rsid w:val="00BA14BE"/>
    <w:rsid w:val="00BA1600"/>
    <w:rsid w:val="00BA22F6"/>
    <w:rsid w:val="00BA2AE1"/>
    <w:rsid w:val="00BA2E06"/>
    <w:rsid w:val="00BA3078"/>
    <w:rsid w:val="00BA31CF"/>
    <w:rsid w:val="00BA33A3"/>
    <w:rsid w:val="00BA33BA"/>
    <w:rsid w:val="00BA35C2"/>
    <w:rsid w:val="00BA38B9"/>
    <w:rsid w:val="00BA470D"/>
    <w:rsid w:val="00BA478E"/>
    <w:rsid w:val="00BA47EE"/>
    <w:rsid w:val="00BA50F1"/>
    <w:rsid w:val="00BA60C9"/>
    <w:rsid w:val="00BA660A"/>
    <w:rsid w:val="00BA6909"/>
    <w:rsid w:val="00BA6C54"/>
    <w:rsid w:val="00BA6CF8"/>
    <w:rsid w:val="00BA6E26"/>
    <w:rsid w:val="00BA73B4"/>
    <w:rsid w:val="00BA7D99"/>
    <w:rsid w:val="00BB02BF"/>
    <w:rsid w:val="00BB0692"/>
    <w:rsid w:val="00BB0973"/>
    <w:rsid w:val="00BB0B0D"/>
    <w:rsid w:val="00BB0CAA"/>
    <w:rsid w:val="00BB0EA1"/>
    <w:rsid w:val="00BB169F"/>
    <w:rsid w:val="00BB2410"/>
    <w:rsid w:val="00BB2E4A"/>
    <w:rsid w:val="00BB367A"/>
    <w:rsid w:val="00BB407B"/>
    <w:rsid w:val="00BB45EE"/>
    <w:rsid w:val="00BB5086"/>
    <w:rsid w:val="00BB50E7"/>
    <w:rsid w:val="00BB5615"/>
    <w:rsid w:val="00BB5B0F"/>
    <w:rsid w:val="00BB6136"/>
    <w:rsid w:val="00BB6517"/>
    <w:rsid w:val="00BB69F0"/>
    <w:rsid w:val="00BB6D3D"/>
    <w:rsid w:val="00BB728D"/>
    <w:rsid w:val="00BB73CE"/>
    <w:rsid w:val="00BB750C"/>
    <w:rsid w:val="00BB7FB2"/>
    <w:rsid w:val="00BC0EB1"/>
    <w:rsid w:val="00BC19F6"/>
    <w:rsid w:val="00BC23BD"/>
    <w:rsid w:val="00BC2625"/>
    <w:rsid w:val="00BC272C"/>
    <w:rsid w:val="00BC2B01"/>
    <w:rsid w:val="00BC378C"/>
    <w:rsid w:val="00BC3B3F"/>
    <w:rsid w:val="00BC41B4"/>
    <w:rsid w:val="00BC49EF"/>
    <w:rsid w:val="00BC4E8C"/>
    <w:rsid w:val="00BC51EF"/>
    <w:rsid w:val="00BC52EF"/>
    <w:rsid w:val="00BC5642"/>
    <w:rsid w:val="00BC5CD8"/>
    <w:rsid w:val="00BC61B0"/>
    <w:rsid w:val="00BC6A33"/>
    <w:rsid w:val="00BC6A47"/>
    <w:rsid w:val="00BC6D02"/>
    <w:rsid w:val="00BC6F8E"/>
    <w:rsid w:val="00BC6FFD"/>
    <w:rsid w:val="00BC7004"/>
    <w:rsid w:val="00BC702A"/>
    <w:rsid w:val="00BC7176"/>
    <w:rsid w:val="00BC767E"/>
    <w:rsid w:val="00BC7780"/>
    <w:rsid w:val="00BC7BAF"/>
    <w:rsid w:val="00BC7FD0"/>
    <w:rsid w:val="00BD03DB"/>
    <w:rsid w:val="00BD065A"/>
    <w:rsid w:val="00BD0D7D"/>
    <w:rsid w:val="00BD101F"/>
    <w:rsid w:val="00BD10BC"/>
    <w:rsid w:val="00BD138D"/>
    <w:rsid w:val="00BD13BA"/>
    <w:rsid w:val="00BD1975"/>
    <w:rsid w:val="00BD1BFA"/>
    <w:rsid w:val="00BD1F4A"/>
    <w:rsid w:val="00BD20E3"/>
    <w:rsid w:val="00BD2161"/>
    <w:rsid w:val="00BD258C"/>
    <w:rsid w:val="00BD2938"/>
    <w:rsid w:val="00BD2E2D"/>
    <w:rsid w:val="00BD3184"/>
    <w:rsid w:val="00BD3784"/>
    <w:rsid w:val="00BD3EDB"/>
    <w:rsid w:val="00BD3EDD"/>
    <w:rsid w:val="00BD5F51"/>
    <w:rsid w:val="00BD5FE4"/>
    <w:rsid w:val="00BD6406"/>
    <w:rsid w:val="00BD6440"/>
    <w:rsid w:val="00BD660F"/>
    <w:rsid w:val="00BD6615"/>
    <w:rsid w:val="00BD66DA"/>
    <w:rsid w:val="00BD6724"/>
    <w:rsid w:val="00BD6727"/>
    <w:rsid w:val="00BD674F"/>
    <w:rsid w:val="00BD6B5C"/>
    <w:rsid w:val="00BD7839"/>
    <w:rsid w:val="00BD7C52"/>
    <w:rsid w:val="00BD7C76"/>
    <w:rsid w:val="00BD7D9D"/>
    <w:rsid w:val="00BD7E3F"/>
    <w:rsid w:val="00BE008E"/>
    <w:rsid w:val="00BE05EF"/>
    <w:rsid w:val="00BE0682"/>
    <w:rsid w:val="00BE08AF"/>
    <w:rsid w:val="00BE0AA8"/>
    <w:rsid w:val="00BE11F5"/>
    <w:rsid w:val="00BE228D"/>
    <w:rsid w:val="00BE248E"/>
    <w:rsid w:val="00BE24AE"/>
    <w:rsid w:val="00BE2669"/>
    <w:rsid w:val="00BE3092"/>
    <w:rsid w:val="00BE39E0"/>
    <w:rsid w:val="00BE3C3A"/>
    <w:rsid w:val="00BE3D0C"/>
    <w:rsid w:val="00BE3D42"/>
    <w:rsid w:val="00BE40FD"/>
    <w:rsid w:val="00BE45F8"/>
    <w:rsid w:val="00BE46C0"/>
    <w:rsid w:val="00BE474C"/>
    <w:rsid w:val="00BE4EF7"/>
    <w:rsid w:val="00BE5152"/>
    <w:rsid w:val="00BE5248"/>
    <w:rsid w:val="00BE5D1E"/>
    <w:rsid w:val="00BE5D89"/>
    <w:rsid w:val="00BE5E9E"/>
    <w:rsid w:val="00BE69D0"/>
    <w:rsid w:val="00BE6A02"/>
    <w:rsid w:val="00BE6A6E"/>
    <w:rsid w:val="00BE6BE7"/>
    <w:rsid w:val="00BE7293"/>
    <w:rsid w:val="00BE7614"/>
    <w:rsid w:val="00BE7861"/>
    <w:rsid w:val="00BF05B7"/>
    <w:rsid w:val="00BF0B07"/>
    <w:rsid w:val="00BF0BD8"/>
    <w:rsid w:val="00BF0EFB"/>
    <w:rsid w:val="00BF167D"/>
    <w:rsid w:val="00BF1D7A"/>
    <w:rsid w:val="00BF258F"/>
    <w:rsid w:val="00BF29DD"/>
    <w:rsid w:val="00BF2A6A"/>
    <w:rsid w:val="00BF30E1"/>
    <w:rsid w:val="00BF32D5"/>
    <w:rsid w:val="00BF3883"/>
    <w:rsid w:val="00BF38FE"/>
    <w:rsid w:val="00BF3BA7"/>
    <w:rsid w:val="00BF44F6"/>
    <w:rsid w:val="00BF50B8"/>
    <w:rsid w:val="00BF5F45"/>
    <w:rsid w:val="00BF5F92"/>
    <w:rsid w:val="00BF6585"/>
    <w:rsid w:val="00BF694A"/>
    <w:rsid w:val="00BF7214"/>
    <w:rsid w:val="00BF7299"/>
    <w:rsid w:val="00BF77F3"/>
    <w:rsid w:val="00BF7BBE"/>
    <w:rsid w:val="00C0095D"/>
    <w:rsid w:val="00C00A66"/>
    <w:rsid w:val="00C00AD8"/>
    <w:rsid w:val="00C0116B"/>
    <w:rsid w:val="00C011CC"/>
    <w:rsid w:val="00C02077"/>
    <w:rsid w:val="00C022F9"/>
    <w:rsid w:val="00C0242B"/>
    <w:rsid w:val="00C0292C"/>
    <w:rsid w:val="00C02A8C"/>
    <w:rsid w:val="00C02AEB"/>
    <w:rsid w:val="00C02BD4"/>
    <w:rsid w:val="00C02C4A"/>
    <w:rsid w:val="00C03230"/>
    <w:rsid w:val="00C033A0"/>
    <w:rsid w:val="00C03444"/>
    <w:rsid w:val="00C03A32"/>
    <w:rsid w:val="00C03CF8"/>
    <w:rsid w:val="00C03FB5"/>
    <w:rsid w:val="00C045D9"/>
    <w:rsid w:val="00C04A53"/>
    <w:rsid w:val="00C04E63"/>
    <w:rsid w:val="00C0534E"/>
    <w:rsid w:val="00C05357"/>
    <w:rsid w:val="00C06970"/>
    <w:rsid w:val="00C077DC"/>
    <w:rsid w:val="00C07867"/>
    <w:rsid w:val="00C078E4"/>
    <w:rsid w:val="00C079CD"/>
    <w:rsid w:val="00C07DD3"/>
    <w:rsid w:val="00C102ED"/>
    <w:rsid w:val="00C103E1"/>
    <w:rsid w:val="00C10D20"/>
    <w:rsid w:val="00C112A2"/>
    <w:rsid w:val="00C11713"/>
    <w:rsid w:val="00C122B8"/>
    <w:rsid w:val="00C1296A"/>
    <w:rsid w:val="00C12971"/>
    <w:rsid w:val="00C12C16"/>
    <w:rsid w:val="00C12C1B"/>
    <w:rsid w:val="00C12C28"/>
    <w:rsid w:val="00C12CF5"/>
    <w:rsid w:val="00C12F77"/>
    <w:rsid w:val="00C135A8"/>
    <w:rsid w:val="00C14432"/>
    <w:rsid w:val="00C14654"/>
    <w:rsid w:val="00C14E41"/>
    <w:rsid w:val="00C1578E"/>
    <w:rsid w:val="00C15FD0"/>
    <w:rsid w:val="00C16321"/>
    <w:rsid w:val="00C167CF"/>
    <w:rsid w:val="00C169E6"/>
    <w:rsid w:val="00C17295"/>
    <w:rsid w:val="00C17F5F"/>
    <w:rsid w:val="00C201E0"/>
    <w:rsid w:val="00C20370"/>
    <w:rsid w:val="00C20862"/>
    <w:rsid w:val="00C20CDB"/>
    <w:rsid w:val="00C210E4"/>
    <w:rsid w:val="00C212FA"/>
    <w:rsid w:val="00C21304"/>
    <w:rsid w:val="00C22092"/>
    <w:rsid w:val="00C221DC"/>
    <w:rsid w:val="00C23101"/>
    <w:rsid w:val="00C23395"/>
    <w:rsid w:val="00C2340F"/>
    <w:rsid w:val="00C23751"/>
    <w:rsid w:val="00C24097"/>
    <w:rsid w:val="00C240B3"/>
    <w:rsid w:val="00C2425E"/>
    <w:rsid w:val="00C24A84"/>
    <w:rsid w:val="00C2502E"/>
    <w:rsid w:val="00C25E1F"/>
    <w:rsid w:val="00C260C3"/>
    <w:rsid w:val="00C2614C"/>
    <w:rsid w:val="00C264E0"/>
    <w:rsid w:val="00C26503"/>
    <w:rsid w:val="00C26548"/>
    <w:rsid w:val="00C269CA"/>
    <w:rsid w:val="00C26A26"/>
    <w:rsid w:val="00C276A6"/>
    <w:rsid w:val="00C30529"/>
    <w:rsid w:val="00C30982"/>
    <w:rsid w:val="00C30A67"/>
    <w:rsid w:val="00C30AA3"/>
    <w:rsid w:val="00C311C6"/>
    <w:rsid w:val="00C31482"/>
    <w:rsid w:val="00C31575"/>
    <w:rsid w:val="00C31994"/>
    <w:rsid w:val="00C319E9"/>
    <w:rsid w:val="00C31F7E"/>
    <w:rsid w:val="00C32392"/>
    <w:rsid w:val="00C325B9"/>
    <w:rsid w:val="00C325D0"/>
    <w:rsid w:val="00C3260A"/>
    <w:rsid w:val="00C3301B"/>
    <w:rsid w:val="00C33136"/>
    <w:rsid w:val="00C33548"/>
    <w:rsid w:val="00C34A74"/>
    <w:rsid w:val="00C3595B"/>
    <w:rsid w:val="00C35B91"/>
    <w:rsid w:val="00C364EE"/>
    <w:rsid w:val="00C368C5"/>
    <w:rsid w:val="00C36ABF"/>
    <w:rsid w:val="00C36BCE"/>
    <w:rsid w:val="00C37353"/>
    <w:rsid w:val="00C375C4"/>
    <w:rsid w:val="00C3764E"/>
    <w:rsid w:val="00C3766E"/>
    <w:rsid w:val="00C37B68"/>
    <w:rsid w:val="00C4091E"/>
    <w:rsid w:val="00C40D55"/>
    <w:rsid w:val="00C40E3B"/>
    <w:rsid w:val="00C40FAC"/>
    <w:rsid w:val="00C40FFE"/>
    <w:rsid w:val="00C41382"/>
    <w:rsid w:val="00C41905"/>
    <w:rsid w:val="00C41CEB"/>
    <w:rsid w:val="00C4269E"/>
    <w:rsid w:val="00C42934"/>
    <w:rsid w:val="00C429AA"/>
    <w:rsid w:val="00C42B0B"/>
    <w:rsid w:val="00C42BF1"/>
    <w:rsid w:val="00C43231"/>
    <w:rsid w:val="00C4335A"/>
    <w:rsid w:val="00C433C1"/>
    <w:rsid w:val="00C439F2"/>
    <w:rsid w:val="00C43DA1"/>
    <w:rsid w:val="00C43ED9"/>
    <w:rsid w:val="00C44183"/>
    <w:rsid w:val="00C44623"/>
    <w:rsid w:val="00C446C4"/>
    <w:rsid w:val="00C4475B"/>
    <w:rsid w:val="00C44F3A"/>
    <w:rsid w:val="00C45A9B"/>
    <w:rsid w:val="00C45CD1"/>
    <w:rsid w:val="00C45E96"/>
    <w:rsid w:val="00C46224"/>
    <w:rsid w:val="00C463FE"/>
    <w:rsid w:val="00C46C1F"/>
    <w:rsid w:val="00C473A4"/>
    <w:rsid w:val="00C4787B"/>
    <w:rsid w:val="00C479D2"/>
    <w:rsid w:val="00C47A69"/>
    <w:rsid w:val="00C47C01"/>
    <w:rsid w:val="00C47C39"/>
    <w:rsid w:val="00C47CF2"/>
    <w:rsid w:val="00C47DB0"/>
    <w:rsid w:val="00C507A4"/>
    <w:rsid w:val="00C50CBC"/>
    <w:rsid w:val="00C512BF"/>
    <w:rsid w:val="00C51A6A"/>
    <w:rsid w:val="00C521B9"/>
    <w:rsid w:val="00C527F0"/>
    <w:rsid w:val="00C528CA"/>
    <w:rsid w:val="00C537A5"/>
    <w:rsid w:val="00C54393"/>
    <w:rsid w:val="00C55690"/>
    <w:rsid w:val="00C558B7"/>
    <w:rsid w:val="00C55B3F"/>
    <w:rsid w:val="00C56F16"/>
    <w:rsid w:val="00C5710C"/>
    <w:rsid w:val="00C5798A"/>
    <w:rsid w:val="00C57FDA"/>
    <w:rsid w:val="00C606A2"/>
    <w:rsid w:val="00C60AAD"/>
    <w:rsid w:val="00C61AFC"/>
    <w:rsid w:val="00C61E9A"/>
    <w:rsid w:val="00C61FE2"/>
    <w:rsid w:val="00C62135"/>
    <w:rsid w:val="00C621B3"/>
    <w:rsid w:val="00C62362"/>
    <w:rsid w:val="00C626E7"/>
    <w:rsid w:val="00C62D06"/>
    <w:rsid w:val="00C62ED7"/>
    <w:rsid w:val="00C63183"/>
    <w:rsid w:val="00C632D2"/>
    <w:rsid w:val="00C636D6"/>
    <w:rsid w:val="00C638B6"/>
    <w:rsid w:val="00C63A64"/>
    <w:rsid w:val="00C63A85"/>
    <w:rsid w:val="00C63C6E"/>
    <w:rsid w:val="00C6445E"/>
    <w:rsid w:val="00C647BF"/>
    <w:rsid w:val="00C6489F"/>
    <w:rsid w:val="00C64CAC"/>
    <w:rsid w:val="00C6522B"/>
    <w:rsid w:val="00C6537E"/>
    <w:rsid w:val="00C65D61"/>
    <w:rsid w:val="00C669BE"/>
    <w:rsid w:val="00C66F39"/>
    <w:rsid w:val="00C6710D"/>
    <w:rsid w:val="00C676BA"/>
    <w:rsid w:val="00C67D8E"/>
    <w:rsid w:val="00C67F97"/>
    <w:rsid w:val="00C700FC"/>
    <w:rsid w:val="00C708CE"/>
    <w:rsid w:val="00C708FA"/>
    <w:rsid w:val="00C70EF7"/>
    <w:rsid w:val="00C7109F"/>
    <w:rsid w:val="00C7138E"/>
    <w:rsid w:val="00C71568"/>
    <w:rsid w:val="00C71E82"/>
    <w:rsid w:val="00C722BC"/>
    <w:rsid w:val="00C72755"/>
    <w:rsid w:val="00C73106"/>
    <w:rsid w:val="00C73238"/>
    <w:rsid w:val="00C7336E"/>
    <w:rsid w:val="00C73384"/>
    <w:rsid w:val="00C73493"/>
    <w:rsid w:val="00C73494"/>
    <w:rsid w:val="00C73546"/>
    <w:rsid w:val="00C73989"/>
    <w:rsid w:val="00C74091"/>
    <w:rsid w:val="00C74C74"/>
    <w:rsid w:val="00C74EE5"/>
    <w:rsid w:val="00C7534C"/>
    <w:rsid w:val="00C75634"/>
    <w:rsid w:val="00C756CC"/>
    <w:rsid w:val="00C75922"/>
    <w:rsid w:val="00C760DA"/>
    <w:rsid w:val="00C76141"/>
    <w:rsid w:val="00C765E7"/>
    <w:rsid w:val="00C771AC"/>
    <w:rsid w:val="00C778B5"/>
    <w:rsid w:val="00C779E0"/>
    <w:rsid w:val="00C77CCA"/>
    <w:rsid w:val="00C800B1"/>
    <w:rsid w:val="00C80139"/>
    <w:rsid w:val="00C801ED"/>
    <w:rsid w:val="00C80597"/>
    <w:rsid w:val="00C812B1"/>
    <w:rsid w:val="00C81371"/>
    <w:rsid w:val="00C8199D"/>
    <w:rsid w:val="00C81D07"/>
    <w:rsid w:val="00C81D0D"/>
    <w:rsid w:val="00C81E96"/>
    <w:rsid w:val="00C81F2C"/>
    <w:rsid w:val="00C822C8"/>
    <w:rsid w:val="00C8240A"/>
    <w:rsid w:val="00C825B2"/>
    <w:rsid w:val="00C82A7F"/>
    <w:rsid w:val="00C82CF5"/>
    <w:rsid w:val="00C8348D"/>
    <w:rsid w:val="00C834DD"/>
    <w:rsid w:val="00C83DC1"/>
    <w:rsid w:val="00C84184"/>
    <w:rsid w:val="00C84567"/>
    <w:rsid w:val="00C8498F"/>
    <w:rsid w:val="00C84F4F"/>
    <w:rsid w:val="00C85396"/>
    <w:rsid w:val="00C85558"/>
    <w:rsid w:val="00C857B1"/>
    <w:rsid w:val="00C85ABE"/>
    <w:rsid w:val="00C862F7"/>
    <w:rsid w:val="00C869C8"/>
    <w:rsid w:val="00C869FE"/>
    <w:rsid w:val="00C86E2F"/>
    <w:rsid w:val="00C86F5D"/>
    <w:rsid w:val="00C876E5"/>
    <w:rsid w:val="00C877AE"/>
    <w:rsid w:val="00C87B0E"/>
    <w:rsid w:val="00C90043"/>
    <w:rsid w:val="00C902C2"/>
    <w:rsid w:val="00C907FD"/>
    <w:rsid w:val="00C9089F"/>
    <w:rsid w:val="00C908E5"/>
    <w:rsid w:val="00C909F6"/>
    <w:rsid w:val="00C90B1F"/>
    <w:rsid w:val="00C90B9D"/>
    <w:rsid w:val="00C90C3F"/>
    <w:rsid w:val="00C91959"/>
    <w:rsid w:val="00C91C8E"/>
    <w:rsid w:val="00C91CAA"/>
    <w:rsid w:val="00C91DB8"/>
    <w:rsid w:val="00C92E75"/>
    <w:rsid w:val="00C93050"/>
    <w:rsid w:val="00C9393F"/>
    <w:rsid w:val="00C93CAA"/>
    <w:rsid w:val="00C93E41"/>
    <w:rsid w:val="00C94080"/>
    <w:rsid w:val="00C946F1"/>
    <w:rsid w:val="00C9493D"/>
    <w:rsid w:val="00C94AEA"/>
    <w:rsid w:val="00C95B90"/>
    <w:rsid w:val="00C95D1B"/>
    <w:rsid w:val="00C97619"/>
    <w:rsid w:val="00C978E0"/>
    <w:rsid w:val="00C979C3"/>
    <w:rsid w:val="00C97C4D"/>
    <w:rsid w:val="00CA0047"/>
    <w:rsid w:val="00CA0328"/>
    <w:rsid w:val="00CA0C61"/>
    <w:rsid w:val="00CA0D83"/>
    <w:rsid w:val="00CA0FCA"/>
    <w:rsid w:val="00CA1314"/>
    <w:rsid w:val="00CA16BD"/>
    <w:rsid w:val="00CA1940"/>
    <w:rsid w:val="00CA1B4E"/>
    <w:rsid w:val="00CA1C80"/>
    <w:rsid w:val="00CA1D0B"/>
    <w:rsid w:val="00CA1DC9"/>
    <w:rsid w:val="00CA3049"/>
    <w:rsid w:val="00CA37E3"/>
    <w:rsid w:val="00CA3BC3"/>
    <w:rsid w:val="00CA3D81"/>
    <w:rsid w:val="00CA3F07"/>
    <w:rsid w:val="00CA3F59"/>
    <w:rsid w:val="00CA44C6"/>
    <w:rsid w:val="00CA4E35"/>
    <w:rsid w:val="00CA508D"/>
    <w:rsid w:val="00CA5328"/>
    <w:rsid w:val="00CA56BC"/>
    <w:rsid w:val="00CA5981"/>
    <w:rsid w:val="00CA5A75"/>
    <w:rsid w:val="00CA5B4D"/>
    <w:rsid w:val="00CA60FF"/>
    <w:rsid w:val="00CA61A6"/>
    <w:rsid w:val="00CA6A47"/>
    <w:rsid w:val="00CA6BA3"/>
    <w:rsid w:val="00CA7E8A"/>
    <w:rsid w:val="00CB00B4"/>
    <w:rsid w:val="00CB0402"/>
    <w:rsid w:val="00CB06D3"/>
    <w:rsid w:val="00CB09E7"/>
    <w:rsid w:val="00CB0E91"/>
    <w:rsid w:val="00CB0EF3"/>
    <w:rsid w:val="00CB1C8C"/>
    <w:rsid w:val="00CB1E4F"/>
    <w:rsid w:val="00CB2173"/>
    <w:rsid w:val="00CB2793"/>
    <w:rsid w:val="00CB2827"/>
    <w:rsid w:val="00CB28B4"/>
    <w:rsid w:val="00CB36EC"/>
    <w:rsid w:val="00CB379C"/>
    <w:rsid w:val="00CB3A46"/>
    <w:rsid w:val="00CB53B6"/>
    <w:rsid w:val="00CB5987"/>
    <w:rsid w:val="00CB5D02"/>
    <w:rsid w:val="00CB5D4C"/>
    <w:rsid w:val="00CB65D2"/>
    <w:rsid w:val="00CB65F4"/>
    <w:rsid w:val="00CB6E48"/>
    <w:rsid w:val="00CB724D"/>
    <w:rsid w:val="00CB7650"/>
    <w:rsid w:val="00CB7A37"/>
    <w:rsid w:val="00CB7EE9"/>
    <w:rsid w:val="00CC0000"/>
    <w:rsid w:val="00CC016B"/>
    <w:rsid w:val="00CC0318"/>
    <w:rsid w:val="00CC0519"/>
    <w:rsid w:val="00CC0C02"/>
    <w:rsid w:val="00CC0D2E"/>
    <w:rsid w:val="00CC0FB3"/>
    <w:rsid w:val="00CC131D"/>
    <w:rsid w:val="00CC19ED"/>
    <w:rsid w:val="00CC22D8"/>
    <w:rsid w:val="00CC2690"/>
    <w:rsid w:val="00CC2B07"/>
    <w:rsid w:val="00CC2BD4"/>
    <w:rsid w:val="00CC2DC2"/>
    <w:rsid w:val="00CC2EBA"/>
    <w:rsid w:val="00CC32C8"/>
    <w:rsid w:val="00CC38CE"/>
    <w:rsid w:val="00CC39CD"/>
    <w:rsid w:val="00CC39E3"/>
    <w:rsid w:val="00CC3BD7"/>
    <w:rsid w:val="00CC3CD8"/>
    <w:rsid w:val="00CC408D"/>
    <w:rsid w:val="00CC44F2"/>
    <w:rsid w:val="00CC455A"/>
    <w:rsid w:val="00CC4599"/>
    <w:rsid w:val="00CC4D25"/>
    <w:rsid w:val="00CC5BEF"/>
    <w:rsid w:val="00CC5C1D"/>
    <w:rsid w:val="00CC5D6C"/>
    <w:rsid w:val="00CC5DAD"/>
    <w:rsid w:val="00CC7246"/>
    <w:rsid w:val="00CC7940"/>
    <w:rsid w:val="00CC7BAC"/>
    <w:rsid w:val="00CC7E29"/>
    <w:rsid w:val="00CD1128"/>
    <w:rsid w:val="00CD136C"/>
    <w:rsid w:val="00CD15CD"/>
    <w:rsid w:val="00CD1F71"/>
    <w:rsid w:val="00CD20FE"/>
    <w:rsid w:val="00CD3222"/>
    <w:rsid w:val="00CD3E3B"/>
    <w:rsid w:val="00CD44F8"/>
    <w:rsid w:val="00CD4572"/>
    <w:rsid w:val="00CD4928"/>
    <w:rsid w:val="00CD4AEC"/>
    <w:rsid w:val="00CD5FFC"/>
    <w:rsid w:val="00CD6390"/>
    <w:rsid w:val="00CD671B"/>
    <w:rsid w:val="00CD6DA8"/>
    <w:rsid w:val="00CD6F65"/>
    <w:rsid w:val="00CD6FCD"/>
    <w:rsid w:val="00CD70CB"/>
    <w:rsid w:val="00CD719F"/>
    <w:rsid w:val="00CD744C"/>
    <w:rsid w:val="00CD7FAE"/>
    <w:rsid w:val="00CE0376"/>
    <w:rsid w:val="00CE1022"/>
    <w:rsid w:val="00CE107C"/>
    <w:rsid w:val="00CE24F2"/>
    <w:rsid w:val="00CE2838"/>
    <w:rsid w:val="00CE2CA4"/>
    <w:rsid w:val="00CE2D9A"/>
    <w:rsid w:val="00CE3243"/>
    <w:rsid w:val="00CE341E"/>
    <w:rsid w:val="00CE357D"/>
    <w:rsid w:val="00CE4B21"/>
    <w:rsid w:val="00CE5174"/>
    <w:rsid w:val="00CE523D"/>
    <w:rsid w:val="00CE53BE"/>
    <w:rsid w:val="00CE58D3"/>
    <w:rsid w:val="00CE5967"/>
    <w:rsid w:val="00CE5BFB"/>
    <w:rsid w:val="00CE6213"/>
    <w:rsid w:val="00CE647E"/>
    <w:rsid w:val="00CE64AD"/>
    <w:rsid w:val="00CE66F6"/>
    <w:rsid w:val="00CE7516"/>
    <w:rsid w:val="00CE7840"/>
    <w:rsid w:val="00CE7F53"/>
    <w:rsid w:val="00CF054D"/>
    <w:rsid w:val="00CF0A23"/>
    <w:rsid w:val="00CF0EAA"/>
    <w:rsid w:val="00CF1240"/>
    <w:rsid w:val="00CF12FF"/>
    <w:rsid w:val="00CF1626"/>
    <w:rsid w:val="00CF198C"/>
    <w:rsid w:val="00CF1C50"/>
    <w:rsid w:val="00CF22CE"/>
    <w:rsid w:val="00CF2927"/>
    <w:rsid w:val="00CF2931"/>
    <w:rsid w:val="00CF29D8"/>
    <w:rsid w:val="00CF2DDA"/>
    <w:rsid w:val="00CF376D"/>
    <w:rsid w:val="00CF3985"/>
    <w:rsid w:val="00CF3C54"/>
    <w:rsid w:val="00CF4090"/>
    <w:rsid w:val="00CF4228"/>
    <w:rsid w:val="00CF4AB7"/>
    <w:rsid w:val="00CF4EA3"/>
    <w:rsid w:val="00CF5070"/>
    <w:rsid w:val="00CF5362"/>
    <w:rsid w:val="00CF53D0"/>
    <w:rsid w:val="00CF57A8"/>
    <w:rsid w:val="00CF5971"/>
    <w:rsid w:val="00CF5CDD"/>
    <w:rsid w:val="00CF61B2"/>
    <w:rsid w:val="00CF64BC"/>
    <w:rsid w:val="00CF7284"/>
    <w:rsid w:val="00CF76BF"/>
    <w:rsid w:val="00CF7AEA"/>
    <w:rsid w:val="00CF7FAB"/>
    <w:rsid w:val="00D0041D"/>
    <w:rsid w:val="00D0055C"/>
    <w:rsid w:val="00D00965"/>
    <w:rsid w:val="00D00CE4"/>
    <w:rsid w:val="00D01008"/>
    <w:rsid w:val="00D010DE"/>
    <w:rsid w:val="00D019AB"/>
    <w:rsid w:val="00D01D00"/>
    <w:rsid w:val="00D02050"/>
    <w:rsid w:val="00D02378"/>
    <w:rsid w:val="00D0269A"/>
    <w:rsid w:val="00D02F32"/>
    <w:rsid w:val="00D0344C"/>
    <w:rsid w:val="00D04676"/>
    <w:rsid w:val="00D05A0B"/>
    <w:rsid w:val="00D05C20"/>
    <w:rsid w:val="00D05C8C"/>
    <w:rsid w:val="00D05CC6"/>
    <w:rsid w:val="00D05EFB"/>
    <w:rsid w:val="00D05F8D"/>
    <w:rsid w:val="00D06647"/>
    <w:rsid w:val="00D06E01"/>
    <w:rsid w:val="00D0700E"/>
    <w:rsid w:val="00D07612"/>
    <w:rsid w:val="00D0791F"/>
    <w:rsid w:val="00D079FE"/>
    <w:rsid w:val="00D109AC"/>
    <w:rsid w:val="00D10C93"/>
    <w:rsid w:val="00D10FAF"/>
    <w:rsid w:val="00D112EB"/>
    <w:rsid w:val="00D1157F"/>
    <w:rsid w:val="00D12855"/>
    <w:rsid w:val="00D1299B"/>
    <w:rsid w:val="00D131CC"/>
    <w:rsid w:val="00D131E7"/>
    <w:rsid w:val="00D13241"/>
    <w:rsid w:val="00D13440"/>
    <w:rsid w:val="00D1356F"/>
    <w:rsid w:val="00D1364B"/>
    <w:rsid w:val="00D139A3"/>
    <w:rsid w:val="00D13BA0"/>
    <w:rsid w:val="00D13D80"/>
    <w:rsid w:val="00D143AD"/>
    <w:rsid w:val="00D15105"/>
    <w:rsid w:val="00D1524A"/>
    <w:rsid w:val="00D1529F"/>
    <w:rsid w:val="00D1564B"/>
    <w:rsid w:val="00D165EB"/>
    <w:rsid w:val="00D16613"/>
    <w:rsid w:val="00D17376"/>
    <w:rsid w:val="00D17A77"/>
    <w:rsid w:val="00D17E74"/>
    <w:rsid w:val="00D17FD4"/>
    <w:rsid w:val="00D204F5"/>
    <w:rsid w:val="00D20EAE"/>
    <w:rsid w:val="00D20F1D"/>
    <w:rsid w:val="00D21492"/>
    <w:rsid w:val="00D21513"/>
    <w:rsid w:val="00D21567"/>
    <w:rsid w:val="00D2176E"/>
    <w:rsid w:val="00D218C3"/>
    <w:rsid w:val="00D2191D"/>
    <w:rsid w:val="00D22219"/>
    <w:rsid w:val="00D22423"/>
    <w:rsid w:val="00D2277D"/>
    <w:rsid w:val="00D22DDA"/>
    <w:rsid w:val="00D22F26"/>
    <w:rsid w:val="00D237ED"/>
    <w:rsid w:val="00D2388B"/>
    <w:rsid w:val="00D23E36"/>
    <w:rsid w:val="00D23EAF"/>
    <w:rsid w:val="00D24442"/>
    <w:rsid w:val="00D248C4"/>
    <w:rsid w:val="00D24915"/>
    <w:rsid w:val="00D2495E"/>
    <w:rsid w:val="00D25741"/>
    <w:rsid w:val="00D26759"/>
    <w:rsid w:val="00D27251"/>
    <w:rsid w:val="00D273B3"/>
    <w:rsid w:val="00D302B4"/>
    <w:rsid w:val="00D3034C"/>
    <w:rsid w:val="00D317D4"/>
    <w:rsid w:val="00D317F2"/>
    <w:rsid w:val="00D31992"/>
    <w:rsid w:val="00D31A99"/>
    <w:rsid w:val="00D31F72"/>
    <w:rsid w:val="00D32676"/>
    <w:rsid w:val="00D328A1"/>
    <w:rsid w:val="00D32D23"/>
    <w:rsid w:val="00D32E20"/>
    <w:rsid w:val="00D331EF"/>
    <w:rsid w:val="00D3436B"/>
    <w:rsid w:val="00D34499"/>
    <w:rsid w:val="00D346DC"/>
    <w:rsid w:val="00D347CB"/>
    <w:rsid w:val="00D34B72"/>
    <w:rsid w:val="00D35829"/>
    <w:rsid w:val="00D35A48"/>
    <w:rsid w:val="00D35BEE"/>
    <w:rsid w:val="00D365B4"/>
    <w:rsid w:val="00D36C21"/>
    <w:rsid w:val="00D378AA"/>
    <w:rsid w:val="00D37A7B"/>
    <w:rsid w:val="00D37AE5"/>
    <w:rsid w:val="00D37B54"/>
    <w:rsid w:val="00D3958F"/>
    <w:rsid w:val="00D40269"/>
    <w:rsid w:val="00D40815"/>
    <w:rsid w:val="00D41490"/>
    <w:rsid w:val="00D41492"/>
    <w:rsid w:val="00D4217C"/>
    <w:rsid w:val="00D4284A"/>
    <w:rsid w:val="00D42D34"/>
    <w:rsid w:val="00D4319E"/>
    <w:rsid w:val="00D43356"/>
    <w:rsid w:val="00D4379E"/>
    <w:rsid w:val="00D43A4A"/>
    <w:rsid w:val="00D43E00"/>
    <w:rsid w:val="00D44288"/>
    <w:rsid w:val="00D44827"/>
    <w:rsid w:val="00D448F3"/>
    <w:rsid w:val="00D44A11"/>
    <w:rsid w:val="00D44BE1"/>
    <w:rsid w:val="00D44DF5"/>
    <w:rsid w:val="00D453C8"/>
    <w:rsid w:val="00D459E8"/>
    <w:rsid w:val="00D45A94"/>
    <w:rsid w:val="00D45AEE"/>
    <w:rsid w:val="00D4646D"/>
    <w:rsid w:val="00D473F0"/>
    <w:rsid w:val="00D475A3"/>
    <w:rsid w:val="00D476C9"/>
    <w:rsid w:val="00D47A66"/>
    <w:rsid w:val="00D47DFB"/>
    <w:rsid w:val="00D4FA4C"/>
    <w:rsid w:val="00D500C5"/>
    <w:rsid w:val="00D51675"/>
    <w:rsid w:val="00D5176E"/>
    <w:rsid w:val="00D518E4"/>
    <w:rsid w:val="00D51A45"/>
    <w:rsid w:val="00D51F2C"/>
    <w:rsid w:val="00D52294"/>
    <w:rsid w:val="00D5296E"/>
    <w:rsid w:val="00D52AFD"/>
    <w:rsid w:val="00D52C86"/>
    <w:rsid w:val="00D530E5"/>
    <w:rsid w:val="00D53340"/>
    <w:rsid w:val="00D5393C"/>
    <w:rsid w:val="00D53E7E"/>
    <w:rsid w:val="00D54090"/>
    <w:rsid w:val="00D54787"/>
    <w:rsid w:val="00D5524B"/>
    <w:rsid w:val="00D55B00"/>
    <w:rsid w:val="00D55C6F"/>
    <w:rsid w:val="00D57885"/>
    <w:rsid w:val="00D57EFA"/>
    <w:rsid w:val="00D60325"/>
    <w:rsid w:val="00D603DB"/>
    <w:rsid w:val="00D6045E"/>
    <w:rsid w:val="00D619A3"/>
    <w:rsid w:val="00D61B16"/>
    <w:rsid w:val="00D61F53"/>
    <w:rsid w:val="00D622E6"/>
    <w:rsid w:val="00D624EC"/>
    <w:rsid w:val="00D6263B"/>
    <w:rsid w:val="00D62DD3"/>
    <w:rsid w:val="00D63142"/>
    <w:rsid w:val="00D63147"/>
    <w:rsid w:val="00D63928"/>
    <w:rsid w:val="00D63AF0"/>
    <w:rsid w:val="00D6413E"/>
    <w:rsid w:val="00D6416A"/>
    <w:rsid w:val="00D65168"/>
    <w:rsid w:val="00D6523C"/>
    <w:rsid w:val="00D6591A"/>
    <w:rsid w:val="00D65BFD"/>
    <w:rsid w:val="00D65E44"/>
    <w:rsid w:val="00D66889"/>
    <w:rsid w:val="00D66E66"/>
    <w:rsid w:val="00D67113"/>
    <w:rsid w:val="00D7007C"/>
    <w:rsid w:val="00D70534"/>
    <w:rsid w:val="00D70F4D"/>
    <w:rsid w:val="00D71DE6"/>
    <w:rsid w:val="00D723C7"/>
    <w:rsid w:val="00D72990"/>
    <w:rsid w:val="00D73D0F"/>
    <w:rsid w:val="00D74146"/>
    <w:rsid w:val="00D74AEB"/>
    <w:rsid w:val="00D74DA3"/>
    <w:rsid w:val="00D75123"/>
    <w:rsid w:val="00D7512E"/>
    <w:rsid w:val="00D75837"/>
    <w:rsid w:val="00D75B23"/>
    <w:rsid w:val="00D75C09"/>
    <w:rsid w:val="00D75E19"/>
    <w:rsid w:val="00D7609A"/>
    <w:rsid w:val="00D76202"/>
    <w:rsid w:val="00D7624A"/>
    <w:rsid w:val="00D762FB"/>
    <w:rsid w:val="00D76607"/>
    <w:rsid w:val="00D772C5"/>
    <w:rsid w:val="00D77460"/>
    <w:rsid w:val="00D77DAD"/>
    <w:rsid w:val="00D803B1"/>
    <w:rsid w:val="00D807F0"/>
    <w:rsid w:val="00D8085C"/>
    <w:rsid w:val="00D80B1E"/>
    <w:rsid w:val="00D80B50"/>
    <w:rsid w:val="00D81C2A"/>
    <w:rsid w:val="00D81C75"/>
    <w:rsid w:val="00D81ED3"/>
    <w:rsid w:val="00D827B0"/>
    <w:rsid w:val="00D829D2"/>
    <w:rsid w:val="00D831C8"/>
    <w:rsid w:val="00D8333E"/>
    <w:rsid w:val="00D842F9"/>
    <w:rsid w:val="00D84913"/>
    <w:rsid w:val="00D85101"/>
    <w:rsid w:val="00D85394"/>
    <w:rsid w:val="00D857F8"/>
    <w:rsid w:val="00D85995"/>
    <w:rsid w:val="00D85D46"/>
    <w:rsid w:val="00D85FE4"/>
    <w:rsid w:val="00D86281"/>
    <w:rsid w:val="00D8637D"/>
    <w:rsid w:val="00D863B9"/>
    <w:rsid w:val="00D86639"/>
    <w:rsid w:val="00D868C7"/>
    <w:rsid w:val="00D86E85"/>
    <w:rsid w:val="00D871EC"/>
    <w:rsid w:val="00D87328"/>
    <w:rsid w:val="00D8741E"/>
    <w:rsid w:val="00D874BD"/>
    <w:rsid w:val="00D8774A"/>
    <w:rsid w:val="00D8788F"/>
    <w:rsid w:val="00D87DB3"/>
    <w:rsid w:val="00D87F6E"/>
    <w:rsid w:val="00D9012F"/>
    <w:rsid w:val="00D90162"/>
    <w:rsid w:val="00D904F1"/>
    <w:rsid w:val="00D90852"/>
    <w:rsid w:val="00D90904"/>
    <w:rsid w:val="00D90A5F"/>
    <w:rsid w:val="00D91180"/>
    <w:rsid w:val="00D917C1"/>
    <w:rsid w:val="00D918ED"/>
    <w:rsid w:val="00D91C61"/>
    <w:rsid w:val="00D92133"/>
    <w:rsid w:val="00D9253B"/>
    <w:rsid w:val="00D92EC8"/>
    <w:rsid w:val="00D930D3"/>
    <w:rsid w:val="00D935D2"/>
    <w:rsid w:val="00D938F2"/>
    <w:rsid w:val="00D93C46"/>
    <w:rsid w:val="00D949AD"/>
    <w:rsid w:val="00D94DF6"/>
    <w:rsid w:val="00D94F53"/>
    <w:rsid w:val="00D95140"/>
    <w:rsid w:val="00D955E3"/>
    <w:rsid w:val="00D956A8"/>
    <w:rsid w:val="00D95B4A"/>
    <w:rsid w:val="00D9600B"/>
    <w:rsid w:val="00D96038"/>
    <w:rsid w:val="00D968B2"/>
    <w:rsid w:val="00D96C1F"/>
    <w:rsid w:val="00D96D16"/>
    <w:rsid w:val="00D973F8"/>
    <w:rsid w:val="00D976FF"/>
    <w:rsid w:val="00D97FF8"/>
    <w:rsid w:val="00DA008C"/>
    <w:rsid w:val="00DA0955"/>
    <w:rsid w:val="00DA1AF6"/>
    <w:rsid w:val="00DA1B41"/>
    <w:rsid w:val="00DA1E8B"/>
    <w:rsid w:val="00DA1EA8"/>
    <w:rsid w:val="00DA25E6"/>
    <w:rsid w:val="00DA2CCE"/>
    <w:rsid w:val="00DA3321"/>
    <w:rsid w:val="00DA3BA2"/>
    <w:rsid w:val="00DA3D6D"/>
    <w:rsid w:val="00DA3DFD"/>
    <w:rsid w:val="00DA504D"/>
    <w:rsid w:val="00DA525F"/>
    <w:rsid w:val="00DA526D"/>
    <w:rsid w:val="00DA55CF"/>
    <w:rsid w:val="00DA58E7"/>
    <w:rsid w:val="00DA59A1"/>
    <w:rsid w:val="00DA5BAA"/>
    <w:rsid w:val="00DA6253"/>
    <w:rsid w:val="00DA62A4"/>
    <w:rsid w:val="00DA6462"/>
    <w:rsid w:val="00DA6CD5"/>
    <w:rsid w:val="00DA7EAD"/>
    <w:rsid w:val="00DB0163"/>
    <w:rsid w:val="00DB0257"/>
    <w:rsid w:val="00DB0523"/>
    <w:rsid w:val="00DB0788"/>
    <w:rsid w:val="00DB0B05"/>
    <w:rsid w:val="00DB0B62"/>
    <w:rsid w:val="00DB0E22"/>
    <w:rsid w:val="00DB13CE"/>
    <w:rsid w:val="00DB15B7"/>
    <w:rsid w:val="00DB16F8"/>
    <w:rsid w:val="00DB1751"/>
    <w:rsid w:val="00DB1897"/>
    <w:rsid w:val="00DB2CE7"/>
    <w:rsid w:val="00DB399B"/>
    <w:rsid w:val="00DB3F24"/>
    <w:rsid w:val="00DB448A"/>
    <w:rsid w:val="00DB464D"/>
    <w:rsid w:val="00DB4C6E"/>
    <w:rsid w:val="00DB4DDD"/>
    <w:rsid w:val="00DB4F5E"/>
    <w:rsid w:val="00DB5464"/>
    <w:rsid w:val="00DB7522"/>
    <w:rsid w:val="00DB7894"/>
    <w:rsid w:val="00DB7DA2"/>
    <w:rsid w:val="00DC023C"/>
    <w:rsid w:val="00DC05F4"/>
    <w:rsid w:val="00DC05F5"/>
    <w:rsid w:val="00DC0976"/>
    <w:rsid w:val="00DC0B4E"/>
    <w:rsid w:val="00DC1CED"/>
    <w:rsid w:val="00DC248A"/>
    <w:rsid w:val="00DC2E0A"/>
    <w:rsid w:val="00DC2F95"/>
    <w:rsid w:val="00DC3029"/>
    <w:rsid w:val="00DC3641"/>
    <w:rsid w:val="00DC3FE5"/>
    <w:rsid w:val="00DC41E0"/>
    <w:rsid w:val="00DC42DF"/>
    <w:rsid w:val="00DC44EE"/>
    <w:rsid w:val="00DC4527"/>
    <w:rsid w:val="00DC4757"/>
    <w:rsid w:val="00DC4FB8"/>
    <w:rsid w:val="00DC5238"/>
    <w:rsid w:val="00DC531D"/>
    <w:rsid w:val="00DC586C"/>
    <w:rsid w:val="00DC6CD3"/>
    <w:rsid w:val="00DC79F2"/>
    <w:rsid w:val="00DC7B9F"/>
    <w:rsid w:val="00DC7DD5"/>
    <w:rsid w:val="00DD029F"/>
    <w:rsid w:val="00DD1373"/>
    <w:rsid w:val="00DD1E82"/>
    <w:rsid w:val="00DD259F"/>
    <w:rsid w:val="00DD26E6"/>
    <w:rsid w:val="00DD272E"/>
    <w:rsid w:val="00DD282E"/>
    <w:rsid w:val="00DD295E"/>
    <w:rsid w:val="00DD2A8B"/>
    <w:rsid w:val="00DD31E5"/>
    <w:rsid w:val="00DD35C3"/>
    <w:rsid w:val="00DD371A"/>
    <w:rsid w:val="00DD3E40"/>
    <w:rsid w:val="00DD3F7F"/>
    <w:rsid w:val="00DD3FB8"/>
    <w:rsid w:val="00DD416D"/>
    <w:rsid w:val="00DD4FF1"/>
    <w:rsid w:val="00DD50D1"/>
    <w:rsid w:val="00DD5444"/>
    <w:rsid w:val="00DD5774"/>
    <w:rsid w:val="00DD5B4C"/>
    <w:rsid w:val="00DD5BEC"/>
    <w:rsid w:val="00DD617E"/>
    <w:rsid w:val="00DD618A"/>
    <w:rsid w:val="00DD61B6"/>
    <w:rsid w:val="00DD63E9"/>
    <w:rsid w:val="00DD6776"/>
    <w:rsid w:val="00DD6981"/>
    <w:rsid w:val="00DD69F6"/>
    <w:rsid w:val="00DD6DA8"/>
    <w:rsid w:val="00DD6FBC"/>
    <w:rsid w:val="00DD723C"/>
    <w:rsid w:val="00DD788F"/>
    <w:rsid w:val="00DD7988"/>
    <w:rsid w:val="00DE0511"/>
    <w:rsid w:val="00DE0DBC"/>
    <w:rsid w:val="00DE1258"/>
    <w:rsid w:val="00DE1C6C"/>
    <w:rsid w:val="00DE1EFF"/>
    <w:rsid w:val="00DE210E"/>
    <w:rsid w:val="00DE2327"/>
    <w:rsid w:val="00DE24A4"/>
    <w:rsid w:val="00DE2506"/>
    <w:rsid w:val="00DE2ACB"/>
    <w:rsid w:val="00DE3FD8"/>
    <w:rsid w:val="00DE44E9"/>
    <w:rsid w:val="00DE47C6"/>
    <w:rsid w:val="00DE4946"/>
    <w:rsid w:val="00DE4E0E"/>
    <w:rsid w:val="00DE549F"/>
    <w:rsid w:val="00DE582C"/>
    <w:rsid w:val="00DE6163"/>
    <w:rsid w:val="00DE67D9"/>
    <w:rsid w:val="00DE69F8"/>
    <w:rsid w:val="00DE7D1F"/>
    <w:rsid w:val="00DE7F4C"/>
    <w:rsid w:val="00DE7FF9"/>
    <w:rsid w:val="00DF0240"/>
    <w:rsid w:val="00DF0323"/>
    <w:rsid w:val="00DF0C0E"/>
    <w:rsid w:val="00DF0D89"/>
    <w:rsid w:val="00DF1079"/>
    <w:rsid w:val="00DF1250"/>
    <w:rsid w:val="00DF13E3"/>
    <w:rsid w:val="00DF1A2A"/>
    <w:rsid w:val="00DF234C"/>
    <w:rsid w:val="00DF24C2"/>
    <w:rsid w:val="00DF2602"/>
    <w:rsid w:val="00DF26EA"/>
    <w:rsid w:val="00DF2B01"/>
    <w:rsid w:val="00DF2F18"/>
    <w:rsid w:val="00DF31B1"/>
    <w:rsid w:val="00DF37C4"/>
    <w:rsid w:val="00DF3D05"/>
    <w:rsid w:val="00DF41D8"/>
    <w:rsid w:val="00DF4479"/>
    <w:rsid w:val="00DF46B2"/>
    <w:rsid w:val="00DF47EA"/>
    <w:rsid w:val="00DF487D"/>
    <w:rsid w:val="00DF48DA"/>
    <w:rsid w:val="00DF4BE8"/>
    <w:rsid w:val="00DF4F6C"/>
    <w:rsid w:val="00DF5E16"/>
    <w:rsid w:val="00DF6221"/>
    <w:rsid w:val="00DF63D7"/>
    <w:rsid w:val="00DF6910"/>
    <w:rsid w:val="00DF6F0A"/>
    <w:rsid w:val="00DF77A2"/>
    <w:rsid w:val="00DF78E0"/>
    <w:rsid w:val="00DF78EF"/>
    <w:rsid w:val="00DF7DE9"/>
    <w:rsid w:val="00E0014B"/>
    <w:rsid w:val="00E006F5"/>
    <w:rsid w:val="00E00842"/>
    <w:rsid w:val="00E00B30"/>
    <w:rsid w:val="00E00B79"/>
    <w:rsid w:val="00E00FEB"/>
    <w:rsid w:val="00E01198"/>
    <w:rsid w:val="00E0186C"/>
    <w:rsid w:val="00E018A8"/>
    <w:rsid w:val="00E01B46"/>
    <w:rsid w:val="00E02BED"/>
    <w:rsid w:val="00E02EB3"/>
    <w:rsid w:val="00E031E3"/>
    <w:rsid w:val="00E0322A"/>
    <w:rsid w:val="00E033F7"/>
    <w:rsid w:val="00E0379D"/>
    <w:rsid w:val="00E03A51"/>
    <w:rsid w:val="00E03C60"/>
    <w:rsid w:val="00E03E55"/>
    <w:rsid w:val="00E04024"/>
    <w:rsid w:val="00E04065"/>
    <w:rsid w:val="00E041E6"/>
    <w:rsid w:val="00E04367"/>
    <w:rsid w:val="00E047EA"/>
    <w:rsid w:val="00E050A2"/>
    <w:rsid w:val="00E054A6"/>
    <w:rsid w:val="00E05BD0"/>
    <w:rsid w:val="00E05DFB"/>
    <w:rsid w:val="00E05E22"/>
    <w:rsid w:val="00E061CD"/>
    <w:rsid w:val="00E0695F"/>
    <w:rsid w:val="00E06A1D"/>
    <w:rsid w:val="00E06A28"/>
    <w:rsid w:val="00E074E6"/>
    <w:rsid w:val="00E07B7D"/>
    <w:rsid w:val="00E07B8A"/>
    <w:rsid w:val="00E106FF"/>
    <w:rsid w:val="00E10A45"/>
    <w:rsid w:val="00E10A87"/>
    <w:rsid w:val="00E10DBE"/>
    <w:rsid w:val="00E10F42"/>
    <w:rsid w:val="00E1108C"/>
    <w:rsid w:val="00E11ABF"/>
    <w:rsid w:val="00E11C76"/>
    <w:rsid w:val="00E11FB0"/>
    <w:rsid w:val="00E1206C"/>
    <w:rsid w:val="00E12260"/>
    <w:rsid w:val="00E12805"/>
    <w:rsid w:val="00E1297A"/>
    <w:rsid w:val="00E12CE6"/>
    <w:rsid w:val="00E12E17"/>
    <w:rsid w:val="00E13238"/>
    <w:rsid w:val="00E1392F"/>
    <w:rsid w:val="00E13AD6"/>
    <w:rsid w:val="00E13E6D"/>
    <w:rsid w:val="00E13ED3"/>
    <w:rsid w:val="00E14279"/>
    <w:rsid w:val="00E144B8"/>
    <w:rsid w:val="00E144C3"/>
    <w:rsid w:val="00E1457A"/>
    <w:rsid w:val="00E14AA4"/>
    <w:rsid w:val="00E14FB0"/>
    <w:rsid w:val="00E154B0"/>
    <w:rsid w:val="00E159B3"/>
    <w:rsid w:val="00E15B46"/>
    <w:rsid w:val="00E15B80"/>
    <w:rsid w:val="00E15EBF"/>
    <w:rsid w:val="00E15EC8"/>
    <w:rsid w:val="00E16163"/>
    <w:rsid w:val="00E16258"/>
    <w:rsid w:val="00E16A7A"/>
    <w:rsid w:val="00E17031"/>
    <w:rsid w:val="00E170E7"/>
    <w:rsid w:val="00E1764B"/>
    <w:rsid w:val="00E178CD"/>
    <w:rsid w:val="00E17AAA"/>
    <w:rsid w:val="00E17DF8"/>
    <w:rsid w:val="00E20399"/>
    <w:rsid w:val="00E205B1"/>
    <w:rsid w:val="00E208D1"/>
    <w:rsid w:val="00E209CB"/>
    <w:rsid w:val="00E21347"/>
    <w:rsid w:val="00E215DA"/>
    <w:rsid w:val="00E21DFE"/>
    <w:rsid w:val="00E22628"/>
    <w:rsid w:val="00E228E9"/>
    <w:rsid w:val="00E22BDE"/>
    <w:rsid w:val="00E22C59"/>
    <w:rsid w:val="00E22CC7"/>
    <w:rsid w:val="00E22D2F"/>
    <w:rsid w:val="00E240B5"/>
    <w:rsid w:val="00E2442D"/>
    <w:rsid w:val="00E24682"/>
    <w:rsid w:val="00E24862"/>
    <w:rsid w:val="00E254DE"/>
    <w:rsid w:val="00E2558F"/>
    <w:rsid w:val="00E255D6"/>
    <w:rsid w:val="00E25A3A"/>
    <w:rsid w:val="00E25B62"/>
    <w:rsid w:val="00E25BCF"/>
    <w:rsid w:val="00E25FA3"/>
    <w:rsid w:val="00E26491"/>
    <w:rsid w:val="00E27151"/>
    <w:rsid w:val="00E277FA"/>
    <w:rsid w:val="00E27FA4"/>
    <w:rsid w:val="00E27FBE"/>
    <w:rsid w:val="00E30121"/>
    <w:rsid w:val="00E301AB"/>
    <w:rsid w:val="00E3060B"/>
    <w:rsid w:val="00E30BF2"/>
    <w:rsid w:val="00E30C4D"/>
    <w:rsid w:val="00E31249"/>
    <w:rsid w:val="00E31327"/>
    <w:rsid w:val="00E313A0"/>
    <w:rsid w:val="00E31602"/>
    <w:rsid w:val="00E318EC"/>
    <w:rsid w:val="00E31EAD"/>
    <w:rsid w:val="00E32085"/>
    <w:rsid w:val="00E322B1"/>
    <w:rsid w:val="00E32E61"/>
    <w:rsid w:val="00E32F97"/>
    <w:rsid w:val="00E32FFC"/>
    <w:rsid w:val="00E3306D"/>
    <w:rsid w:val="00E336CF"/>
    <w:rsid w:val="00E33D5D"/>
    <w:rsid w:val="00E33E93"/>
    <w:rsid w:val="00E342AB"/>
    <w:rsid w:val="00E346F6"/>
    <w:rsid w:val="00E3536F"/>
    <w:rsid w:val="00E35612"/>
    <w:rsid w:val="00E356A0"/>
    <w:rsid w:val="00E35CCF"/>
    <w:rsid w:val="00E363BA"/>
    <w:rsid w:val="00E36780"/>
    <w:rsid w:val="00E375BF"/>
    <w:rsid w:val="00E37F57"/>
    <w:rsid w:val="00E40402"/>
    <w:rsid w:val="00E40788"/>
    <w:rsid w:val="00E4116A"/>
    <w:rsid w:val="00E41347"/>
    <w:rsid w:val="00E417CA"/>
    <w:rsid w:val="00E41B90"/>
    <w:rsid w:val="00E41F0B"/>
    <w:rsid w:val="00E41FC6"/>
    <w:rsid w:val="00E42103"/>
    <w:rsid w:val="00E4210B"/>
    <w:rsid w:val="00E421C8"/>
    <w:rsid w:val="00E42284"/>
    <w:rsid w:val="00E42499"/>
    <w:rsid w:val="00E4253D"/>
    <w:rsid w:val="00E42944"/>
    <w:rsid w:val="00E42A66"/>
    <w:rsid w:val="00E42FAE"/>
    <w:rsid w:val="00E43612"/>
    <w:rsid w:val="00E43635"/>
    <w:rsid w:val="00E43B0B"/>
    <w:rsid w:val="00E44264"/>
    <w:rsid w:val="00E445C2"/>
    <w:rsid w:val="00E44AEB"/>
    <w:rsid w:val="00E44C49"/>
    <w:rsid w:val="00E44CB6"/>
    <w:rsid w:val="00E454BA"/>
    <w:rsid w:val="00E45760"/>
    <w:rsid w:val="00E45B4E"/>
    <w:rsid w:val="00E46309"/>
    <w:rsid w:val="00E4684A"/>
    <w:rsid w:val="00E47B37"/>
    <w:rsid w:val="00E50C47"/>
    <w:rsid w:val="00E50E32"/>
    <w:rsid w:val="00E51981"/>
    <w:rsid w:val="00E51AE0"/>
    <w:rsid w:val="00E51B71"/>
    <w:rsid w:val="00E51F05"/>
    <w:rsid w:val="00E52220"/>
    <w:rsid w:val="00E5237C"/>
    <w:rsid w:val="00E52648"/>
    <w:rsid w:val="00E5265F"/>
    <w:rsid w:val="00E526A8"/>
    <w:rsid w:val="00E528F7"/>
    <w:rsid w:val="00E5357E"/>
    <w:rsid w:val="00E5434B"/>
    <w:rsid w:val="00E5508B"/>
    <w:rsid w:val="00E550A8"/>
    <w:rsid w:val="00E55249"/>
    <w:rsid w:val="00E5557D"/>
    <w:rsid w:val="00E55A66"/>
    <w:rsid w:val="00E56114"/>
    <w:rsid w:val="00E56218"/>
    <w:rsid w:val="00E5634C"/>
    <w:rsid w:val="00E564C5"/>
    <w:rsid w:val="00E56510"/>
    <w:rsid w:val="00E57236"/>
    <w:rsid w:val="00E57C08"/>
    <w:rsid w:val="00E605D9"/>
    <w:rsid w:val="00E6101A"/>
    <w:rsid w:val="00E612F2"/>
    <w:rsid w:val="00E6165D"/>
    <w:rsid w:val="00E61760"/>
    <w:rsid w:val="00E619A2"/>
    <w:rsid w:val="00E62050"/>
    <w:rsid w:val="00E622EA"/>
    <w:rsid w:val="00E62445"/>
    <w:rsid w:val="00E6280D"/>
    <w:rsid w:val="00E62B10"/>
    <w:rsid w:val="00E62F55"/>
    <w:rsid w:val="00E632EB"/>
    <w:rsid w:val="00E63325"/>
    <w:rsid w:val="00E633AC"/>
    <w:rsid w:val="00E633D8"/>
    <w:rsid w:val="00E634B7"/>
    <w:rsid w:val="00E634F7"/>
    <w:rsid w:val="00E63599"/>
    <w:rsid w:val="00E63DF7"/>
    <w:rsid w:val="00E64169"/>
    <w:rsid w:val="00E64371"/>
    <w:rsid w:val="00E64755"/>
    <w:rsid w:val="00E64B4C"/>
    <w:rsid w:val="00E64B58"/>
    <w:rsid w:val="00E64B74"/>
    <w:rsid w:val="00E64BE6"/>
    <w:rsid w:val="00E64D72"/>
    <w:rsid w:val="00E65966"/>
    <w:rsid w:val="00E660A4"/>
    <w:rsid w:val="00E66922"/>
    <w:rsid w:val="00E66A31"/>
    <w:rsid w:val="00E66DEC"/>
    <w:rsid w:val="00E67213"/>
    <w:rsid w:val="00E6751B"/>
    <w:rsid w:val="00E67647"/>
    <w:rsid w:val="00E6774D"/>
    <w:rsid w:val="00E6779E"/>
    <w:rsid w:val="00E677B1"/>
    <w:rsid w:val="00E67CDC"/>
    <w:rsid w:val="00E707F8"/>
    <w:rsid w:val="00E70D59"/>
    <w:rsid w:val="00E70EBD"/>
    <w:rsid w:val="00E70FDF"/>
    <w:rsid w:val="00E7120A"/>
    <w:rsid w:val="00E7121C"/>
    <w:rsid w:val="00E71395"/>
    <w:rsid w:val="00E716E9"/>
    <w:rsid w:val="00E7193D"/>
    <w:rsid w:val="00E71A1C"/>
    <w:rsid w:val="00E7239E"/>
    <w:rsid w:val="00E7243A"/>
    <w:rsid w:val="00E725EC"/>
    <w:rsid w:val="00E728AB"/>
    <w:rsid w:val="00E72BB8"/>
    <w:rsid w:val="00E730BB"/>
    <w:rsid w:val="00E7339F"/>
    <w:rsid w:val="00E736FE"/>
    <w:rsid w:val="00E73AF6"/>
    <w:rsid w:val="00E73B2D"/>
    <w:rsid w:val="00E741FA"/>
    <w:rsid w:val="00E7452A"/>
    <w:rsid w:val="00E748C5"/>
    <w:rsid w:val="00E75040"/>
    <w:rsid w:val="00E752C9"/>
    <w:rsid w:val="00E75321"/>
    <w:rsid w:val="00E75E9F"/>
    <w:rsid w:val="00E76304"/>
    <w:rsid w:val="00E763CC"/>
    <w:rsid w:val="00E76F30"/>
    <w:rsid w:val="00E76F75"/>
    <w:rsid w:val="00E76FCD"/>
    <w:rsid w:val="00E77175"/>
    <w:rsid w:val="00E77D9A"/>
    <w:rsid w:val="00E77DC6"/>
    <w:rsid w:val="00E77E68"/>
    <w:rsid w:val="00E8011E"/>
    <w:rsid w:val="00E80151"/>
    <w:rsid w:val="00E801A8"/>
    <w:rsid w:val="00E80277"/>
    <w:rsid w:val="00E8034A"/>
    <w:rsid w:val="00E803DF"/>
    <w:rsid w:val="00E8053D"/>
    <w:rsid w:val="00E80972"/>
    <w:rsid w:val="00E80CAC"/>
    <w:rsid w:val="00E80EDC"/>
    <w:rsid w:val="00E81065"/>
    <w:rsid w:val="00E81491"/>
    <w:rsid w:val="00E816CB"/>
    <w:rsid w:val="00E82020"/>
    <w:rsid w:val="00E827CE"/>
    <w:rsid w:val="00E82B07"/>
    <w:rsid w:val="00E837C6"/>
    <w:rsid w:val="00E83885"/>
    <w:rsid w:val="00E83CDB"/>
    <w:rsid w:val="00E84314"/>
    <w:rsid w:val="00E843CE"/>
    <w:rsid w:val="00E84676"/>
    <w:rsid w:val="00E84CB6"/>
    <w:rsid w:val="00E84CEF"/>
    <w:rsid w:val="00E84D30"/>
    <w:rsid w:val="00E851C9"/>
    <w:rsid w:val="00E852D8"/>
    <w:rsid w:val="00E85368"/>
    <w:rsid w:val="00E854BC"/>
    <w:rsid w:val="00E8567E"/>
    <w:rsid w:val="00E85731"/>
    <w:rsid w:val="00E85795"/>
    <w:rsid w:val="00E85C81"/>
    <w:rsid w:val="00E8608A"/>
    <w:rsid w:val="00E86A22"/>
    <w:rsid w:val="00E86A9D"/>
    <w:rsid w:val="00E86B1C"/>
    <w:rsid w:val="00E86C1C"/>
    <w:rsid w:val="00E86FE2"/>
    <w:rsid w:val="00E8740A"/>
    <w:rsid w:val="00E87485"/>
    <w:rsid w:val="00E875F8"/>
    <w:rsid w:val="00E87B5B"/>
    <w:rsid w:val="00E87DB3"/>
    <w:rsid w:val="00E87E5A"/>
    <w:rsid w:val="00E90697"/>
    <w:rsid w:val="00E90AF7"/>
    <w:rsid w:val="00E90D17"/>
    <w:rsid w:val="00E9168D"/>
    <w:rsid w:val="00E918D1"/>
    <w:rsid w:val="00E91945"/>
    <w:rsid w:val="00E91A67"/>
    <w:rsid w:val="00E91B3F"/>
    <w:rsid w:val="00E9202F"/>
    <w:rsid w:val="00E9241B"/>
    <w:rsid w:val="00E931ED"/>
    <w:rsid w:val="00E934C7"/>
    <w:rsid w:val="00E9356D"/>
    <w:rsid w:val="00E93726"/>
    <w:rsid w:val="00E93A17"/>
    <w:rsid w:val="00E93C0E"/>
    <w:rsid w:val="00E940D1"/>
    <w:rsid w:val="00E9445D"/>
    <w:rsid w:val="00E9476D"/>
    <w:rsid w:val="00E953C7"/>
    <w:rsid w:val="00E957D6"/>
    <w:rsid w:val="00E95FC3"/>
    <w:rsid w:val="00E9613C"/>
    <w:rsid w:val="00E96363"/>
    <w:rsid w:val="00E964E8"/>
    <w:rsid w:val="00E9655D"/>
    <w:rsid w:val="00E97394"/>
    <w:rsid w:val="00E97D4B"/>
    <w:rsid w:val="00E97DC5"/>
    <w:rsid w:val="00EA03D3"/>
    <w:rsid w:val="00EA0978"/>
    <w:rsid w:val="00EA0C85"/>
    <w:rsid w:val="00EA0DD1"/>
    <w:rsid w:val="00EA2FAB"/>
    <w:rsid w:val="00EA3251"/>
    <w:rsid w:val="00EA33F2"/>
    <w:rsid w:val="00EA3478"/>
    <w:rsid w:val="00EA35AE"/>
    <w:rsid w:val="00EA40AB"/>
    <w:rsid w:val="00EA474F"/>
    <w:rsid w:val="00EA4DCB"/>
    <w:rsid w:val="00EA529C"/>
    <w:rsid w:val="00EA593F"/>
    <w:rsid w:val="00EA5A88"/>
    <w:rsid w:val="00EA5BD0"/>
    <w:rsid w:val="00EA6379"/>
    <w:rsid w:val="00EA6A95"/>
    <w:rsid w:val="00EA6C4C"/>
    <w:rsid w:val="00EA76D9"/>
    <w:rsid w:val="00EA7826"/>
    <w:rsid w:val="00EA798E"/>
    <w:rsid w:val="00EA7DDF"/>
    <w:rsid w:val="00EB03FF"/>
    <w:rsid w:val="00EB04A2"/>
    <w:rsid w:val="00EB04ED"/>
    <w:rsid w:val="00EB0549"/>
    <w:rsid w:val="00EB0840"/>
    <w:rsid w:val="00EB0E10"/>
    <w:rsid w:val="00EB1157"/>
    <w:rsid w:val="00EB13A3"/>
    <w:rsid w:val="00EB1466"/>
    <w:rsid w:val="00EB28CD"/>
    <w:rsid w:val="00EB2F0D"/>
    <w:rsid w:val="00EB355C"/>
    <w:rsid w:val="00EB38D5"/>
    <w:rsid w:val="00EB3A07"/>
    <w:rsid w:val="00EB3AA6"/>
    <w:rsid w:val="00EB3AAD"/>
    <w:rsid w:val="00EB3ABC"/>
    <w:rsid w:val="00EB3B9F"/>
    <w:rsid w:val="00EB3CB1"/>
    <w:rsid w:val="00EB42D8"/>
    <w:rsid w:val="00EB451E"/>
    <w:rsid w:val="00EB4863"/>
    <w:rsid w:val="00EB4BF3"/>
    <w:rsid w:val="00EB501A"/>
    <w:rsid w:val="00EB54DA"/>
    <w:rsid w:val="00EB5AAE"/>
    <w:rsid w:val="00EB5D3B"/>
    <w:rsid w:val="00EB61CD"/>
    <w:rsid w:val="00EB6430"/>
    <w:rsid w:val="00EB6B53"/>
    <w:rsid w:val="00EB6D42"/>
    <w:rsid w:val="00EB7327"/>
    <w:rsid w:val="00EB7439"/>
    <w:rsid w:val="00EB77B1"/>
    <w:rsid w:val="00EB78C0"/>
    <w:rsid w:val="00EC1192"/>
    <w:rsid w:val="00EC16A3"/>
    <w:rsid w:val="00EC1C4A"/>
    <w:rsid w:val="00EC2484"/>
    <w:rsid w:val="00EC2E26"/>
    <w:rsid w:val="00EC3099"/>
    <w:rsid w:val="00EC33F0"/>
    <w:rsid w:val="00EC3E99"/>
    <w:rsid w:val="00EC412A"/>
    <w:rsid w:val="00EC418D"/>
    <w:rsid w:val="00EC41EC"/>
    <w:rsid w:val="00EC4397"/>
    <w:rsid w:val="00EC47D1"/>
    <w:rsid w:val="00EC49EC"/>
    <w:rsid w:val="00EC5603"/>
    <w:rsid w:val="00EC5D80"/>
    <w:rsid w:val="00EC6520"/>
    <w:rsid w:val="00EC664A"/>
    <w:rsid w:val="00EC6787"/>
    <w:rsid w:val="00EC6AB9"/>
    <w:rsid w:val="00EC6DB1"/>
    <w:rsid w:val="00EC6EDF"/>
    <w:rsid w:val="00EC7038"/>
    <w:rsid w:val="00EC7177"/>
    <w:rsid w:val="00EC7271"/>
    <w:rsid w:val="00EC7317"/>
    <w:rsid w:val="00EC7324"/>
    <w:rsid w:val="00EC7AF1"/>
    <w:rsid w:val="00ED02EF"/>
    <w:rsid w:val="00ED0935"/>
    <w:rsid w:val="00ED09A7"/>
    <w:rsid w:val="00ED10AA"/>
    <w:rsid w:val="00ED1486"/>
    <w:rsid w:val="00ED1746"/>
    <w:rsid w:val="00ED1B25"/>
    <w:rsid w:val="00ED1B6E"/>
    <w:rsid w:val="00ED1F1F"/>
    <w:rsid w:val="00ED2029"/>
    <w:rsid w:val="00ED2755"/>
    <w:rsid w:val="00ED2B7A"/>
    <w:rsid w:val="00ED3386"/>
    <w:rsid w:val="00ED3731"/>
    <w:rsid w:val="00ED38FC"/>
    <w:rsid w:val="00ED3E2D"/>
    <w:rsid w:val="00ED3FC2"/>
    <w:rsid w:val="00ED428E"/>
    <w:rsid w:val="00ED460E"/>
    <w:rsid w:val="00ED4788"/>
    <w:rsid w:val="00ED4DC9"/>
    <w:rsid w:val="00ED528E"/>
    <w:rsid w:val="00ED52AC"/>
    <w:rsid w:val="00ED53A0"/>
    <w:rsid w:val="00ED5875"/>
    <w:rsid w:val="00ED5FBB"/>
    <w:rsid w:val="00ED624E"/>
    <w:rsid w:val="00ED6758"/>
    <w:rsid w:val="00ED6826"/>
    <w:rsid w:val="00ED6F64"/>
    <w:rsid w:val="00ED7000"/>
    <w:rsid w:val="00ED74CF"/>
    <w:rsid w:val="00ED7782"/>
    <w:rsid w:val="00ED7E6F"/>
    <w:rsid w:val="00EE0229"/>
    <w:rsid w:val="00EE06BC"/>
    <w:rsid w:val="00EE0F40"/>
    <w:rsid w:val="00EE19B2"/>
    <w:rsid w:val="00EE1B06"/>
    <w:rsid w:val="00EE1E7F"/>
    <w:rsid w:val="00EE20A2"/>
    <w:rsid w:val="00EE24E5"/>
    <w:rsid w:val="00EE2707"/>
    <w:rsid w:val="00EE28C7"/>
    <w:rsid w:val="00EE2B91"/>
    <w:rsid w:val="00EE2D3F"/>
    <w:rsid w:val="00EE349A"/>
    <w:rsid w:val="00EE39E2"/>
    <w:rsid w:val="00EE3D70"/>
    <w:rsid w:val="00EE42B8"/>
    <w:rsid w:val="00EE4542"/>
    <w:rsid w:val="00EE4954"/>
    <w:rsid w:val="00EE5009"/>
    <w:rsid w:val="00EE54A7"/>
    <w:rsid w:val="00EE63C8"/>
    <w:rsid w:val="00EE6426"/>
    <w:rsid w:val="00EE6462"/>
    <w:rsid w:val="00EE6E5A"/>
    <w:rsid w:val="00EE6E5E"/>
    <w:rsid w:val="00EE7BEB"/>
    <w:rsid w:val="00EE7C6C"/>
    <w:rsid w:val="00EF010A"/>
    <w:rsid w:val="00EF0549"/>
    <w:rsid w:val="00EF0807"/>
    <w:rsid w:val="00EF0E02"/>
    <w:rsid w:val="00EF109B"/>
    <w:rsid w:val="00EF14DC"/>
    <w:rsid w:val="00EF1E34"/>
    <w:rsid w:val="00EF3570"/>
    <w:rsid w:val="00EF3787"/>
    <w:rsid w:val="00EF3936"/>
    <w:rsid w:val="00EF3DF8"/>
    <w:rsid w:val="00EF3F78"/>
    <w:rsid w:val="00EF3F80"/>
    <w:rsid w:val="00EF437A"/>
    <w:rsid w:val="00EF4486"/>
    <w:rsid w:val="00EF45C3"/>
    <w:rsid w:val="00EF481F"/>
    <w:rsid w:val="00EF4A8A"/>
    <w:rsid w:val="00EF4FD1"/>
    <w:rsid w:val="00EF547F"/>
    <w:rsid w:val="00EF5736"/>
    <w:rsid w:val="00EF5B69"/>
    <w:rsid w:val="00EF5B80"/>
    <w:rsid w:val="00EF60C4"/>
    <w:rsid w:val="00EF6798"/>
    <w:rsid w:val="00EF6BB4"/>
    <w:rsid w:val="00EF7999"/>
    <w:rsid w:val="00EF7B38"/>
    <w:rsid w:val="00EF7BEC"/>
    <w:rsid w:val="00F0059A"/>
    <w:rsid w:val="00F0099D"/>
    <w:rsid w:val="00F00B1E"/>
    <w:rsid w:val="00F01406"/>
    <w:rsid w:val="00F0223B"/>
    <w:rsid w:val="00F023F6"/>
    <w:rsid w:val="00F0278B"/>
    <w:rsid w:val="00F028F8"/>
    <w:rsid w:val="00F02958"/>
    <w:rsid w:val="00F02A27"/>
    <w:rsid w:val="00F02A29"/>
    <w:rsid w:val="00F02B27"/>
    <w:rsid w:val="00F02D36"/>
    <w:rsid w:val="00F0323C"/>
    <w:rsid w:val="00F039FF"/>
    <w:rsid w:val="00F03B24"/>
    <w:rsid w:val="00F046F9"/>
    <w:rsid w:val="00F0537D"/>
    <w:rsid w:val="00F05448"/>
    <w:rsid w:val="00F05FE1"/>
    <w:rsid w:val="00F06140"/>
    <w:rsid w:val="00F0621A"/>
    <w:rsid w:val="00F063B0"/>
    <w:rsid w:val="00F0685E"/>
    <w:rsid w:val="00F06961"/>
    <w:rsid w:val="00F06C0E"/>
    <w:rsid w:val="00F06CDA"/>
    <w:rsid w:val="00F075DC"/>
    <w:rsid w:val="00F0768E"/>
    <w:rsid w:val="00F07A8E"/>
    <w:rsid w:val="00F07D46"/>
    <w:rsid w:val="00F08695"/>
    <w:rsid w:val="00F102D5"/>
    <w:rsid w:val="00F10580"/>
    <w:rsid w:val="00F105CA"/>
    <w:rsid w:val="00F106CF"/>
    <w:rsid w:val="00F10917"/>
    <w:rsid w:val="00F10974"/>
    <w:rsid w:val="00F10A84"/>
    <w:rsid w:val="00F1191C"/>
    <w:rsid w:val="00F11BBE"/>
    <w:rsid w:val="00F11C11"/>
    <w:rsid w:val="00F12556"/>
    <w:rsid w:val="00F127B9"/>
    <w:rsid w:val="00F128AA"/>
    <w:rsid w:val="00F13001"/>
    <w:rsid w:val="00F1308B"/>
    <w:rsid w:val="00F13481"/>
    <w:rsid w:val="00F137F2"/>
    <w:rsid w:val="00F13B09"/>
    <w:rsid w:val="00F14979"/>
    <w:rsid w:val="00F14BF1"/>
    <w:rsid w:val="00F14F82"/>
    <w:rsid w:val="00F1505B"/>
    <w:rsid w:val="00F15A43"/>
    <w:rsid w:val="00F15CF2"/>
    <w:rsid w:val="00F15E38"/>
    <w:rsid w:val="00F16238"/>
    <w:rsid w:val="00F162C0"/>
    <w:rsid w:val="00F16665"/>
    <w:rsid w:val="00F169BC"/>
    <w:rsid w:val="00F16EBB"/>
    <w:rsid w:val="00F1712C"/>
    <w:rsid w:val="00F1771A"/>
    <w:rsid w:val="00F1790C"/>
    <w:rsid w:val="00F17B9F"/>
    <w:rsid w:val="00F200E1"/>
    <w:rsid w:val="00F20223"/>
    <w:rsid w:val="00F20263"/>
    <w:rsid w:val="00F20933"/>
    <w:rsid w:val="00F20DBA"/>
    <w:rsid w:val="00F20F32"/>
    <w:rsid w:val="00F21962"/>
    <w:rsid w:val="00F22779"/>
    <w:rsid w:val="00F22C7A"/>
    <w:rsid w:val="00F235F0"/>
    <w:rsid w:val="00F2393D"/>
    <w:rsid w:val="00F23AE5"/>
    <w:rsid w:val="00F23DA2"/>
    <w:rsid w:val="00F24370"/>
    <w:rsid w:val="00F24657"/>
    <w:rsid w:val="00F248C2"/>
    <w:rsid w:val="00F24F53"/>
    <w:rsid w:val="00F2560C"/>
    <w:rsid w:val="00F257F3"/>
    <w:rsid w:val="00F25EA9"/>
    <w:rsid w:val="00F25FB2"/>
    <w:rsid w:val="00F26136"/>
    <w:rsid w:val="00F2665C"/>
    <w:rsid w:val="00F266F2"/>
    <w:rsid w:val="00F26CB2"/>
    <w:rsid w:val="00F26E24"/>
    <w:rsid w:val="00F27327"/>
    <w:rsid w:val="00F27484"/>
    <w:rsid w:val="00F27734"/>
    <w:rsid w:val="00F300A1"/>
    <w:rsid w:val="00F300DD"/>
    <w:rsid w:val="00F307AF"/>
    <w:rsid w:val="00F3080E"/>
    <w:rsid w:val="00F30E91"/>
    <w:rsid w:val="00F323A2"/>
    <w:rsid w:val="00F32847"/>
    <w:rsid w:val="00F32E8E"/>
    <w:rsid w:val="00F32F5D"/>
    <w:rsid w:val="00F330B7"/>
    <w:rsid w:val="00F3354E"/>
    <w:rsid w:val="00F33582"/>
    <w:rsid w:val="00F3365E"/>
    <w:rsid w:val="00F33F83"/>
    <w:rsid w:val="00F341D1"/>
    <w:rsid w:val="00F342C2"/>
    <w:rsid w:val="00F3446F"/>
    <w:rsid w:val="00F3454C"/>
    <w:rsid w:val="00F346B7"/>
    <w:rsid w:val="00F34D18"/>
    <w:rsid w:val="00F34D88"/>
    <w:rsid w:val="00F34FB9"/>
    <w:rsid w:val="00F355AF"/>
    <w:rsid w:val="00F35727"/>
    <w:rsid w:val="00F361C8"/>
    <w:rsid w:val="00F362B7"/>
    <w:rsid w:val="00F36445"/>
    <w:rsid w:val="00F36449"/>
    <w:rsid w:val="00F369BE"/>
    <w:rsid w:val="00F36BE0"/>
    <w:rsid w:val="00F370A0"/>
    <w:rsid w:val="00F3781F"/>
    <w:rsid w:val="00F378E8"/>
    <w:rsid w:val="00F37DA1"/>
    <w:rsid w:val="00F40491"/>
    <w:rsid w:val="00F4067C"/>
    <w:rsid w:val="00F406FA"/>
    <w:rsid w:val="00F4094E"/>
    <w:rsid w:val="00F42820"/>
    <w:rsid w:val="00F42EFB"/>
    <w:rsid w:val="00F431DA"/>
    <w:rsid w:val="00F432FE"/>
    <w:rsid w:val="00F43654"/>
    <w:rsid w:val="00F43A96"/>
    <w:rsid w:val="00F43B07"/>
    <w:rsid w:val="00F43C09"/>
    <w:rsid w:val="00F43D87"/>
    <w:rsid w:val="00F44250"/>
    <w:rsid w:val="00F44653"/>
    <w:rsid w:val="00F449E1"/>
    <w:rsid w:val="00F44D5C"/>
    <w:rsid w:val="00F45312"/>
    <w:rsid w:val="00F45939"/>
    <w:rsid w:val="00F45ADB"/>
    <w:rsid w:val="00F465AB"/>
    <w:rsid w:val="00F465C7"/>
    <w:rsid w:val="00F46808"/>
    <w:rsid w:val="00F46A27"/>
    <w:rsid w:val="00F46DFD"/>
    <w:rsid w:val="00F46E69"/>
    <w:rsid w:val="00F47143"/>
    <w:rsid w:val="00F4715D"/>
    <w:rsid w:val="00F473E2"/>
    <w:rsid w:val="00F47694"/>
    <w:rsid w:val="00F47A29"/>
    <w:rsid w:val="00F4D7FC"/>
    <w:rsid w:val="00F507E6"/>
    <w:rsid w:val="00F50970"/>
    <w:rsid w:val="00F509EE"/>
    <w:rsid w:val="00F50F23"/>
    <w:rsid w:val="00F51086"/>
    <w:rsid w:val="00F512C4"/>
    <w:rsid w:val="00F519C3"/>
    <w:rsid w:val="00F51F2B"/>
    <w:rsid w:val="00F521B4"/>
    <w:rsid w:val="00F526BF"/>
    <w:rsid w:val="00F52769"/>
    <w:rsid w:val="00F527DC"/>
    <w:rsid w:val="00F52A97"/>
    <w:rsid w:val="00F52B64"/>
    <w:rsid w:val="00F52CDA"/>
    <w:rsid w:val="00F52E95"/>
    <w:rsid w:val="00F52E96"/>
    <w:rsid w:val="00F52F32"/>
    <w:rsid w:val="00F53077"/>
    <w:rsid w:val="00F53549"/>
    <w:rsid w:val="00F53F5D"/>
    <w:rsid w:val="00F544B4"/>
    <w:rsid w:val="00F55160"/>
    <w:rsid w:val="00F55D7C"/>
    <w:rsid w:val="00F55EAA"/>
    <w:rsid w:val="00F565BF"/>
    <w:rsid w:val="00F5681B"/>
    <w:rsid w:val="00F56A4A"/>
    <w:rsid w:val="00F56D02"/>
    <w:rsid w:val="00F56FCE"/>
    <w:rsid w:val="00F573F7"/>
    <w:rsid w:val="00F57695"/>
    <w:rsid w:val="00F60181"/>
    <w:rsid w:val="00F606AD"/>
    <w:rsid w:val="00F60786"/>
    <w:rsid w:val="00F60DBE"/>
    <w:rsid w:val="00F6141B"/>
    <w:rsid w:val="00F61B84"/>
    <w:rsid w:val="00F620CE"/>
    <w:rsid w:val="00F62814"/>
    <w:rsid w:val="00F628FC"/>
    <w:rsid w:val="00F62AD5"/>
    <w:rsid w:val="00F62D47"/>
    <w:rsid w:val="00F62E6F"/>
    <w:rsid w:val="00F63E61"/>
    <w:rsid w:val="00F6420C"/>
    <w:rsid w:val="00F64210"/>
    <w:rsid w:val="00F64309"/>
    <w:rsid w:val="00F64CF9"/>
    <w:rsid w:val="00F64DD6"/>
    <w:rsid w:val="00F64E40"/>
    <w:rsid w:val="00F652DB"/>
    <w:rsid w:val="00F65548"/>
    <w:rsid w:val="00F65C75"/>
    <w:rsid w:val="00F6626B"/>
    <w:rsid w:val="00F66350"/>
    <w:rsid w:val="00F66A20"/>
    <w:rsid w:val="00F678ED"/>
    <w:rsid w:val="00F6798C"/>
    <w:rsid w:val="00F67C79"/>
    <w:rsid w:val="00F67C8D"/>
    <w:rsid w:val="00F7024C"/>
    <w:rsid w:val="00F70268"/>
    <w:rsid w:val="00F70319"/>
    <w:rsid w:val="00F70974"/>
    <w:rsid w:val="00F71128"/>
    <w:rsid w:val="00F715E2"/>
    <w:rsid w:val="00F7166A"/>
    <w:rsid w:val="00F71E52"/>
    <w:rsid w:val="00F71E5E"/>
    <w:rsid w:val="00F72745"/>
    <w:rsid w:val="00F727D2"/>
    <w:rsid w:val="00F73681"/>
    <w:rsid w:val="00F73D77"/>
    <w:rsid w:val="00F742D2"/>
    <w:rsid w:val="00F74569"/>
    <w:rsid w:val="00F74984"/>
    <w:rsid w:val="00F74A91"/>
    <w:rsid w:val="00F74F30"/>
    <w:rsid w:val="00F7503F"/>
    <w:rsid w:val="00F75054"/>
    <w:rsid w:val="00F755A1"/>
    <w:rsid w:val="00F75A28"/>
    <w:rsid w:val="00F75B8F"/>
    <w:rsid w:val="00F75CB8"/>
    <w:rsid w:val="00F7611E"/>
    <w:rsid w:val="00F7639D"/>
    <w:rsid w:val="00F76ED8"/>
    <w:rsid w:val="00F77379"/>
    <w:rsid w:val="00F77BFB"/>
    <w:rsid w:val="00F77DBC"/>
    <w:rsid w:val="00F80708"/>
    <w:rsid w:val="00F807BA"/>
    <w:rsid w:val="00F80C8F"/>
    <w:rsid w:val="00F8127B"/>
    <w:rsid w:val="00F81B8F"/>
    <w:rsid w:val="00F8205D"/>
    <w:rsid w:val="00F82BB7"/>
    <w:rsid w:val="00F82E8E"/>
    <w:rsid w:val="00F830A6"/>
    <w:rsid w:val="00F8322B"/>
    <w:rsid w:val="00F8335C"/>
    <w:rsid w:val="00F83391"/>
    <w:rsid w:val="00F83E04"/>
    <w:rsid w:val="00F84070"/>
    <w:rsid w:val="00F84459"/>
    <w:rsid w:val="00F8453D"/>
    <w:rsid w:val="00F845E7"/>
    <w:rsid w:val="00F84796"/>
    <w:rsid w:val="00F84D8C"/>
    <w:rsid w:val="00F84E13"/>
    <w:rsid w:val="00F851A9"/>
    <w:rsid w:val="00F85591"/>
    <w:rsid w:val="00F856CF"/>
    <w:rsid w:val="00F85A68"/>
    <w:rsid w:val="00F8604C"/>
    <w:rsid w:val="00F86705"/>
    <w:rsid w:val="00F869F5"/>
    <w:rsid w:val="00F86D93"/>
    <w:rsid w:val="00F86E74"/>
    <w:rsid w:val="00F87343"/>
    <w:rsid w:val="00F878AD"/>
    <w:rsid w:val="00F878B6"/>
    <w:rsid w:val="00F87C23"/>
    <w:rsid w:val="00F87CC6"/>
    <w:rsid w:val="00F87D04"/>
    <w:rsid w:val="00F90817"/>
    <w:rsid w:val="00F90C18"/>
    <w:rsid w:val="00F9121F"/>
    <w:rsid w:val="00F91A16"/>
    <w:rsid w:val="00F91A48"/>
    <w:rsid w:val="00F91D32"/>
    <w:rsid w:val="00F91E98"/>
    <w:rsid w:val="00F9254C"/>
    <w:rsid w:val="00F9262D"/>
    <w:rsid w:val="00F92B07"/>
    <w:rsid w:val="00F92BCE"/>
    <w:rsid w:val="00F92CAE"/>
    <w:rsid w:val="00F92DFC"/>
    <w:rsid w:val="00F92E74"/>
    <w:rsid w:val="00F936F7"/>
    <w:rsid w:val="00F939B5"/>
    <w:rsid w:val="00F94336"/>
    <w:rsid w:val="00F94E10"/>
    <w:rsid w:val="00F950B8"/>
    <w:rsid w:val="00F956B9"/>
    <w:rsid w:val="00F968C6"/>
    <w:rsid w:val="00F970C8"/>
    <w:rsid w:val="00F97692"/>
    <w:rsid w:val="00F978D3"/>
    <w:rsid w:val="00F97B24"/>
    <w:rsid w:val="00FA0186"/>
    <w:rsid w:val="00FA0418"/>
    <w:rsid w:val="00FA1113"/>
    <w:rsid w:val="00FA1264"/>
    <w:rsid w:val="00FA16D2"/>
    <w:rsid w:val="00FA19AB"/>
    <w:rsid w:val="00FA1B51"/>
    <w:rsid w:val="00FA1CE8"/>
    <w:rsid w:val="00FA2A3A"/>
    <w:rsid w:val="00FA3061"/>
    <w:rsid w:val="00FA3302"/>
    <w:rsid w:val="00FA36BF"/>
    <w:rsid w:val="00FA379A"/>
    <w:rsid w:val="00FA45FC"/>
    <w:rsid w:val="00FA46FC"/>
    <w:rsid w:val="00FA4A26"/>
    <w:rsid w:val="00FA4D02"/>
    <w:rsid w:val="00FA5351"/>
    <w:rsid w:val="00FA5427"/>
    <w:rsid w:val="00FA5FF6"/>
    <w:rsid w:val="00FA7856"/>
    <w:rsid w:val="00FA7CDD"/>
    <w:rsid w:val="00FA7CE9"/>
    <w:rsid w:val="00FA7FE5"/>
    <w:rsid w:val="00FB011C"/>
    <w:rsid w:val="00FB032F"/>
    <w:rsid w:val="00FB076C"/>
    <w:rsid w:val="00FB0B22"/>
    <w:rsid w:val="00FB0F46"/>
    <w:rsid w:val="00FB1CFF"/>
    <w:rsid w:val="00FB2DD9"/>
    <w:rsid w:val="00FB3041"/>
    <w:rsid w:val="00FB3AEA"/>
    <w:rsid w:val="00FB3D2A"/>
    <w:rsid w:val="00FB4221"/>
    <w:rsid w:val="00FB498B"/>
    <w:rsid w:val="00FB4C61"/>
    <w:rsid w:val="00FB4FA9"/>
    <w:rsid w:val="00FB5E48"/>
    <w:rsid w:val="00FB6226"/>
    <w:rsid w:val="00FB674F"/>
    <w:rsid w:val="00FB6868"/>
    <w:rsid w:val="00FB6A15"/>
    <w:rsid w:val="00FB6F73"/>
    <w:rsid w:val="00FB7099"/>
    <w:rsid w:val="00FB78FF"/>
    <w:rsid w:val="00FB7CF8"/>
    <w:rsid w:val="00FB7FF8"/>
    <w:rsid w:val="00FC0198"/>
    <w:rsid w:val="00FC07C1"/>
    <w:rsid w:val="00FC09EA"/>
    <w:rsid w:val="00FC0B75"/>
    <w:rsid w:val="00FC0D47"/>
    <w:rsid w:val="00FC14BD"/>
    <w:rsid w:val="00FC1662"/>
    <w:rsid w:val="00FC1A70"/>
    <w:rsid w:val="00FC1D3E"/>
    <w:rsid w:val="00FC209B"/>
    <w:rsid w:val="00FC209F"/>
    <w:rsid w:val="00FC2114"/>
    <w:rsid w:val="00FC2559"/>
    <w:rsid w:val="00FC2A4F"/>
    <w:rsid w:val="00FC2F4F"/>
    <w:rsid w:val="00FC2F7F"/>
    <w:rsid w:val="00FC313A"/>
    <w:rsid w:val="00FC3548"/>
    <w:rsid w:val="00FC3603"/>
    <w:rsid w:val="00FC393F"/>
    <w:rsid w:val="00FC3AA4"/>
    <w:rsid w:val="00FC3BE8"/>
    <w:rsid w:val="00FC421D"/>
    <w:rsid w:val="00FC479C"/>
    <w:rsid w:val="00FC4A3B"/>
    <w:rsid w:val="00FC4E36"/>
    <w:rsid w:val="00FC4FBD"/>
    <w:rsid w:val="00FC57BD"/>
    <w:rsid w:val="00FC5878"/>
    <w:rsid w:val="00FC5A8E"/>
    <w:rsid w:val="00FC5D66"/>
    <w:rsid w:val="00FC60C5"/>
    <w:rsid w:val="00FC6966"/>
    <w:rsid w:val="00FC6B62"/>
    <w:rsid w:val="00FC705A"/>
    <w:rsid w:val="00FC7275"/>
    <w:rsid w:val="00FC7731"/>
    <w:rsid w:val="00FC7C0F"/>
    <w:rsid w:val="00FD0399"/>
    <w:rsid w:val="00FD06E1"/>
    <w:rsid w:val="00FD06F2"/>
    <w:rsid w:val="00FD079A"/>
    <w:rsid w:val="00FD0832"/>
    <w:rsid w:val="00FD16BE"/>
    <w:rsid w:val="00FD1886"/>
    <w:rsid w:val="00FD1A94"/>
    <w:rsid w:val="00FD2281"/>
    <w:rsid w:val="00FD2A7C"/>
    <w:rsid w:val="00FD44FA"/>
    <w:rsid w:val="00FD4984"/>
    <w:rsid w:val="00FD49E8"/>
    <w:rsid w:val="00FD4ACE"/>
    <w:rsid w:val="00FD4B3D"/>
    <w:rsid w:val="00FD5165"/>
    <w:rsid w:val="00FD5F9D"/>
    <w:rsid w:val="00FD688A"/>
    <w:rsid w:val="00FD709A"/>
    <w:rsid w:val="00FD76A8"/>
    <w:rsid w:val="00FD7DBE"/>
    <w:rsid w:val="00FD7EB1"/>
    <w:rsid w:val="00FE0233"/>
    <w:rsid w:val="00FE028E"/>
    <w:rsid w:val="00FE0390"/>
    <w:rsid w:val="00FE04CB"/>
    <w:rsid w:val="00FE0FF9"/>
    <w:rsid w:val="00FE1333"/>
    <w:rsid w:val="00FE14DF"/>
    <w:rsid w:val="00FE1E25"/>
    <w:rsid w:val="00FE280A"/>
    <w:rsid w:val="00FE289F"/>
    <w:rsid w:val="00FE29DE"/>
    <w:rsid w:val="00FE3239"/>
    <w:rsid w:val="00FE3297"/>
    <w:rsid w:val="00FE333B"/>
    <w:rsid w:val="00FE3DF8"/>
    <w:rsid w:val="00FE403F"/>
    <w:rsid w:val="00FE41B0"/>
    <w:rsid w:val="00FE4261"/>
    <w:rsid w:val="00FE44B6"/>
    <w:rsid w:val="00FE4AD5"/>
    <w:rsid w:val="00FE53D9"/>
    <w:rsid w:val="00FE56B6"/>
    <w:rsid w:val="00FE59A4"/>
    <w:rsid w:val="00FE5BEF"/>
    <w:rsid w:val="00FE6110"/>
    <w:rsid w:val="00FE6668"/>
    <w:rsid w:val="00FE7A7A"/>
    <w:rsid w:val="00FF14A1"/>
    <w:rsid w:val="00FF1507"/>
    <w:rsid w:val="00FF1B4D"/>
    <w:rsid w:val="00FF1D35"/>
    <w:rsid w:val="00FF1DF0"/>
    <w:rsid w:val="00FF2E07"/>
    <w:rsid w:val="00FF2EB6"/>
    <w:rsid w:val="00FF2F18"/>
    <w:rsid w:val="00FF2FE6"/>
    <w:rsid w:val="00FF3100"/>
    <w:rsid w:val="00FF38CA"/>
    <w:rsid w:val="00FF3D58"/>
    <w:rsid w:val="00FF446F"/>
    <w:rsid w:val="00FF4F0B"/>
    <w:rsid w:val="00FF582B"/>
    <w:rsid w:val="00FF59C0"/>
    <w:rsid w:val="00FF5CBC"/>
    <w:rsid w:val="00FF61EC"/>
    <w:rsid w:val="00FF665D"/>
    <w:rsid w:val="00FF770E"/>
    <w:rsid w:val="00FF7C7C"/>
    <w:rsid w:val="0125A78B"/>
    <w:rsid w:val="01D97D6A"/>
    <w:rsid w:val="01FCBD61"/>
    <w:rsid w:val="02027FD8"/>
    <w:rsid w:val="0208EDA8"/>
    <w:rsid w:val="020D88F9"/>
    <w:rsid w:val="0220F12A"/>
    <w:rsid w:val="024A45E8"/>
    <w:rsid w:val="028ECA9B"/>
    <w:rsid w:val="02C479C8"/>
    <w:rsid w:val="02E0419C"/>
    <w:rsid w:val="02E8DF43"/>
    <w:rsid w:val="02ED24FB"/>
    <w:rsid w:val="02FFC63C"/>
    <w:rsid w:val="030E16F5"/>
    <w:rsid w:val="03231966"/>
    <w:rsid w:val="0383534F"/>
    <w:rsid w:val="03E3EC8C"/>
    <w:rsid w:val="03F74A15"/>
    <w:rsid w:val="03FDC47D"/>
    <w:rsid w:val="0401C0C7"/>
    <w:rsid w:val="0418C639"/>
    <w:rsid w:val="044511AC"/>
    <w:rsid w:val="044982B3"/>
    <w:rsid w:val="04767171"/>
    <w:rsid w:val="0486BBE6"/>
    <w:rsid w:val="04BEE9C7"/>
    <w:rsid w:val="04EC42B4"/>
    <w:rsid w:val="04F37312"/>
    <w:rsid w:val="053D7FEF"/>
    <w:rsid w:val="05408E6A"/>
    <w:rsid w:val="0550B846"/>
    <w:rsid w:val="05727FAD"/>
    <w:rsid w:val="057381B5"/>
    <w:rsid w:val="058EBF7C"/>
    <w:rsid w:val="05B0A797"/>
    <w:rsid w:val="05DF6957"/>
    <w:rsid w:val="05F32B76"/>
    <w:rsid w:val="06362165"/>
    <w:rsid w:val="0643C2DB"/>
    <w:rsid w:val="064493FC"/>
    <w:rsid w:val="064A7F8D"/>
    <w:rsid w:val="0675A99D"/>
    <w:rsid w:val="0683E1DC"/>
    <w:rsid w:val="069668B5"/>
    <w:rsid w:val="0697202F"/>
    <w:rsid w:val="069AB9B2"/>
    <w:rsid w:val="06B70722"/>
    <w:rsid w:val="06C73B27"/>
    <w:rsid w:val="06E5A2D3"/>
    <w:rsid w:val="0747FC20"/>
    <w:rsid w:val="0748E18B"/>
    <w:rsid w:val="07669473"/>
    <w:rsid w:val="077799E2"/>
    <w:rsid w:val="079637FF"/>
    <w:rsid w:val="07CD025A"/>
    <w:rsid w:val="07D27342"/>
    <w:rsid w:val="07F2058D"/>
    <w:rsid w:val="0849BF9F"/>
    <w:rsid w:val="085AACF3"/>
    <w:rsid w:val="08850C5E"/>
    <w:rsid w:val="0886D158"/>
    <w:rsid w:val="088FFDF0"/>
    <w:rsid w:val="08E77F0B"/>
    <w:rsid w:val="08FE4988"/>
    <w:rsid w:val="090C2A60"/>
    <w:rsid w:val="0940A52E"/>
    <w:rsid w:val="095FD086"/>
    <w:rsid w:val="0962C0FF"/>
    <w:rsid w:val="0974AD59"/>
    <w:rsid w:val="097FDAA1"/>
    <w:rsid w:val="098289CB"/>
    <w:rsid w:val="09B32090"/>
    <w:rsid w:val="0A0D5EEC"/>
    <w:rsid w:val="0A1D4D46"/>
    <w:rsid w:val="0A659B94"/>
    <w:rsid w:val="0A673E72"/>
    <w:rsid w:val="0A848418"/>
    <w:rsid w:val="0A9CDC70"/>
    <w:rsid w:val="0AFB21FF"/>
    <w:rsid w:val="0B100C6E"/>
    <w:rsid w:val="0B2EBBFB"/>
    <w:rsid w:val="0B8DD80E"/>
    <w:rsid w:val="0C26271D"/>
    <w:rsid w:val="0C2E6266"/>
    <w:rsid w:val="0C3F05C5"/>
    <w:rsid w:val="0C936C56"/>
    <w:rsid w:val="0C96D2C1"/>
    <w:rsid w:val="0C9EEA7E"/>
    <w:rsid w:val="0CF23715"/>
    <w:rsid w:val="0D0ABC1C"/>
    <w:rsid w:val="0D29326B"/>
    <w:rsid w:val="0D38A5B2"/>
    <w:rsid w:val="0D454E2A"/>
    <w:rsid w:val="0D45CDEC"/>
    <w:rsid w:val="0D53EA3A"/>
    <w:rsid w:val="0D7BCC43"/>
    <w:rsid w:val="0D9E2458"/>
    <w:rsid w:val="0DCDF1C4"/>
    <w:rsid w:val="0DEE46A4"/>
    <w:rsid w:val="0E0205F9"/>
    <w:rsid w:val="0E10D3A5"/>
    <w:rsid w:val="0E2A6F6C"/>
    <w:rsid w:val="0EF515CD"/>
    <w:rsid w:val="0EF835E8"/>
    <w:rsid w:val="0F18AF74"/>
    <w:rsid w:val="0F1E1E41"/>
    <w:rsid w:val="0F5001F9"/>
    <w:rsid w:val="0F6409EF"/>
    <w:rsid w:val="0F6993FF"/>
    <w:rsid w:val="0F6BFFA2"/>
    <w:rsid w:val="0F701B75"/>
    <w:rsid w:val="0FB3E2C1"/>
    <w:rsid w:val="0FB6E4B3"/>
    <w:rsid w:val="0FEF38B2"/>
    <w:rsid w:val="0FF4083F"/>
    <w:rsid w:val="1005D061"/>
    <w:rsid w:val="1019BD19"/>
    <w:rsid w:val="1054D9D7"/>
    <w:rsid w:val="10A3ACC9"/>
    <w:rsid w:val="10FAA174"/>
    <w:rsid w:val="1104BA9E"/>
    <w:rsid w:val="110B37C3"/>
    <w:rsid w:val="11123390"/>
    <w:rsid w:val="1127E09F"/>
    <w:rsid w:val="11D16B79"/>
    <w:rsid w:val="11E6167A"/>
    <w:rsid w:val="11FE6E47"/>
    <w:rsid w:val="12673732"/>
    <w:rsid w:val="1269B034"/>
    <w:rsid w:val="1279CECD"/>
    <w:rsid w:val="12BA62B4"/>
    <w:rsid w:val="12F99430"/>
    <w:rsid w:val="1308DDE2"/>
    <w:rsid w:val="13163A78"/>
    <w:rsid w:val="13257250"/>
    <w:rsid w:val="13662218"/>
    <w:rsid w:val="137D052F"/>
    <w:rsid w:val="13C46C1A"/>
    <w:rsid w:val="1400C218"/>
    <w:rsid w:val="14013D7B"/>
    <w:rsid w:val="144F0FD8"/>
    <w:rsid w:val="14756FFB"/>
    <w:rsid w:val="147B3879"/>
    <w:rsid w:val="14A9AE3E"/>
    <w:rsid w:val="14DF35CE"/>
    <w:rsid w:val="14EC8C86"/>
    <w:rsid w:val="15141646"/>
    <w:rsid w:val="1535559F"/>
    <w:rsid w:val="1564035E"/>
    <w:rsid w:val="157DE3F6"/>
    <w:rsid w:val="16005B03"/>
    <w:rsid w:val="1603A2F4"/>
    <w:rsid w:val="16082850"/>
    <w:rsid w:val="1658427A"/>
    <w:rsid w:val="165F315D"/>
    <w:rsid w:val="1672A50A"/>
    <w:rsid w:val="1678DA3E"/>
    <w:rsid w:val="168A485B"/>
    <w:rsid w:val="16A2339D"/>
    <w:rsid w:val="16F4E1D8"/>
    <w:rsid w:val="1702DF42"/>
    <w:rsid w:val="173125C7"/>
    <w:rsid w:val="17752407"/>
    <w:rsid w:val="17879AEF"/>
    <w:rsid w:val="17BEA657"/>
    <w:rsid w:val="17C5A4A2"/>
    <w:rsid w:val="1804503C"/>
    <w:rsid w:val="1813D392"/>
    <w:rsid w:val="18338580"/>
    <w:rsid w:val="189BF59C"/>
    <w:rsid w:val="189CED4D"/>
    <w:rsid w:val="18A1931A"/>
    <w:rsid w:val="18F8B327"/>
    <w:rsid w:val="192F33DE"/>
    <w:rsid w:val="19377806"/>
    <w:rsid w:val="193AE771"/>
    <w:rsid w:val="195AEBB1"/>
    <w:rsid w:val="195C9530"/>
    <w:rsid w:val="19638673"/>
    <w:rsid w:val="1A006FC8"/>
    <w:rsid w:val="1A14EFC3"/>
    <w:rsid w:val="1A23A9F4"/>
    <w:rsid w:val="1A5189EC"/>
    <w:rsid w:val="1A9DC21C"/>
    <w:rsid w:val="1AA6190D"/>
    <w:rsid w:val="1AB63200"/>
    <w:rsid w:val="1AEECAF9"/>
    <w:rsid w:val="1B070DA9"/>
    <w:rsid w:val="1B28040D"/>
    <w:rsid w:val="1B934F40"/>
    <w:rsid w:val="1BF19DFC"/>
    <w:rsid w:val="1C3BC3C9"/>
    <w:rsid w:val="1C4B9630"/>
    <w:rsid w:val="1CA56FC7"/>
    <w:rsid w:val="1CA8D9A0"/>
    <w:rsid w:val="1CAC228B"/>
    <w:rsid w:val="1D0194C2"/>
    <w:rsid w:val="1D29771B"/>
    <w:rsid w:val="1D2B9C84"/>
    <w:rsid w:val="1D50E9C3"/>
    <w:rsid w:val="1D5C1C9B"/>
    <w:rsid w:val="1D846C91"/>
    <w:rsid w:val="1E5579BE"/>
    <w:rsid w:val="1E601C19"/>
    <w:rsid w:val="1E6B2A63"/>
    <w:rsid w:val="1E7DB6EF"/>
    <w:rsid w:val="1EDE31D1"/>
    <w:rsid w:val="1F327326"/>
    <w:rsid w:val="1F48A32F"/>
    <w:rsid w:val="1F550144"/>
    <w:rsid w:val="1F89B51B"/>
    <w:rsid w:val="1FA9BF83"/>
    <w:rsid w:val="2003A1AA"/>
    <w:rsid w:val="20094696"/>
    <w:rsid w:val="200D69E3"/>
    <w:rsid w:val="20123EFF"/>
    <w:rsid w:val="202DF1EB"/>
    <w:rsid w:val="20495962"/>
    <w:rsid w:val="20950BEF"/>
    <w:rsid w:val="20A91C75"/>
    <w:rsid w:val="20F7F07F"/>
    <w:rsid w:val="212C282B"/>
    <w:rsid w:val="213C4DDB"/>
    <w:rsid w:val="21473B22"/>
    <w:rsid w:val="2148BA0F"/>
    <w:rsid w:val="217112DE"/>
    <w:rsid w:val="22A4E07A"/>
    <w:rsid w:val="22A6A3A8"/>
    <w:rsid w:val="22D3A219"/>
    <w:rsid w:val="22ECBFDE"/>
    <w:rsid w:val="22FF0A8B"/>
    <w:rsid w:val="23371E3A"/>
    <w:rsid w:val="23B05CF4"/>
    <w:rsid w:val="23C4D9C8"/>
    <w:rsid w:val="23E22100"/>
    <w:rsid w:val="23E52E85"/>
    <w:rsid w:val="23F2ED27"/>
    <w:rsid w:val="2462E7BA"/>
    <w:rsid w:val="24EF8627"/>
    <w:rsid w:val="25040F6A"/>
    <w:rsid w:val="25440E2B"/>
    <w:rsid w:val="256BF40E"/>
    <w:rsid w:val="257D519B"/>
    <w:rsid w:val="258AF805"/>
    <w:rsid w:val="25B3E7F0"/>
    <w:rsid w:val="25D01876"/>
    <w:rsid w:val="26735FD6"/>
    <w:rsid w:val="267E1742"/>
    <w:rsid w:val="267F9FC4"/>
    <w:rsid w:val="26842773"/>
    <w:rsid w:val="26AC58B1"/>
    <w:rsid w:val="26AFC474"/>
    <w:rsid w:val="26CBE26D"/>
    <w:rsid w:val="272ED9EA"/>
    <w:rsid w:val="274E8F29"/>
    <w:rsid w:val="275BA896"/>
    <w:rsid w:val="276C016F"/>
    <w:rsid w:val="279F8B58"/>
    <w:rsid w:val="27E15081"/>
    <w:rsid w:val="27F2A846"/>
    <w:rsid w:val="2817ABB1"/>
    <w:rsid w:val="2826AC17"/>
    <w:rsid w:val="2835C4FE"/>
    <w:rsid w:val="2839BD5D"/>
    <w:rsid w:val="2844AFFC"/>
    <w:rsid w:val="284CC0B9"/>
    <w:rsid w:val="285196D0"/>
    <w:rsid w:val="28AC066E"/>
    <w:rsid w:val="28B70B2F"/>
    <w:rsid w:val="28BE9602"/>
    <w:rsid w:val="28D28FEC"/>
    <w:rsid w:val="28F4AC2D"/>
    <w:rsid w:val="29A16142"/>
    <w:rsid w:val="29A53449"/>
    <w:rsid w:val="29ED6731"/>
    <w:rsid w:val="2A1A898F"/>
    <w:rsid w:val="2A667CC4"/>
    <w:rsid w:val="2A6E967D"/>
    <w:rsid w:val="2A882924"/>
    <w:rsid w:val="2AC496B3"/>
    <w:rsid w:val="2ACA8CBF"/>
    <w:rsid w:val="2B0DE003"/>
    <w:rsid w:val="2B1F85CB"/>
    <w:rsid w:val="2B2608CD"/>
    <w:rsid w:val="2B53CF9D"/>
    <w:rsid w:val="2B53E95F"/>
    <w:rsid w:val="2B8AC90E"/>
    <w:rsid w:val="2BB4B170"/>
    <w:rsid w:val="2C1B0A18"/>
    <w:rsid w:val="2C27C2C3"/>
    <w:rsid w:val="2C2CCD70"/>
    <w:rsid w:val="2C6171F3"/>
    <w:rsid w:val="2CD0CC50"/>
    <w:rsid w:val="2CD85434"/>
    <w:rsid w:val="2CE04A6B"/>
    <w:rsid w:val="2CE2F5A9"/>
    <w:rsid w:val="2D205A6E"/>
    <w:rsid w:val="2D95035D"/>
    <w:rsid w:val="2DC6B5A3"/>
    <w:rsid w:val="2DFB246C"/>
    <w:rsid w:val="2E1D0018"/>
    <w:rsid w:val="2E4C482D"/>
    <w:rsid w:val="2E62E0A8"/>
    <w:rsid w:val="2E62F907"/>
    <w:rsid w:val="2E97CD49"/>
    <w:rsid w:val="2EB57984"/>
    <w:rsid w:val="2EF529C9"/>
    <w:rsid w:val="2F10C563"/>
    <w:rsid w:val="2F2E9746"/>
    <w:rsid w:val="2F67C6AF"/>
    <w:rsid w:val="2FD16909"/>
    <w:rsid w:val="30145D83"/>
    <w:rsid w:val="302AC0C2"/>
    <w:rsid w:val="304F1F53"/>
    <w:rsid w:val="3060712A"/>
    <w:rsid w:val="3071F852"/>
    <w:rsid w:val="3079F833"/>
    <w:rsid w:val="307CE4ED"/>
    <w:rsid w:val="30B57357"/>
    <w:rsid w:val="30C37BBF"/>
    <w:rsid w:val="30C85C14"/>
    <w:rsid w:val="30E63284"/>
    <w:rsid w:val="317547B3"/>
    <w:rsid w:val="31B189D0"/>
    <w:rsid w:val="31C0A878"/>
    <w:rsid w:val="31C0CBA6"/>
    <w:rsid w:val="31EA8CDB"/>
    <w:rsid w:val="32097F01"/>
    <w:rsid w:val="322A0A2D"/>
    <w:rsid w:val="326FDA4F"/>
    <w:rsid w:val="3279DDC3"/>
    <w:rsid w:val="32A96846"/>
    <w:rsid w:val="32EBC9B4"/>
    <w:rsid w:val="330E60BA"/>
    <w:rsid w:val="333B2190"/>
    <w:rsid w:val="3370E46B"/>
    <w:rsid w:val="33A66827"/>
    <w:rsid w:val="33B69F12"/>
    <w:rsid w:val="33FFA570"/>
    <w:rsid w:val="343BE58B"/>
    <w:rsid w:val="3453EF04"/>
    <w:rsid w:val="3461BFD0"/>
    <w:rsid w:val="347043B3"/>
    <w:rsid w:val="349157A0"/>
    <w:rsid w:val="34E91CFD"/>
    <w:rsid w:val="34EDE355"/>
    <w:rsid w:val="350D64A6"/>
    <w:rsid w:val="359FE266"/>
    <w:rsid w:val="35A4E908"/>
    <w:rsid w:val="35F72582"/>
    <w:rsid w:val="360705BB"/>
    <w:rsid w:val="36390F7E"/>
    <w:rsid w:val="365415B8"/>
    <w:rsid w:val="367DCFD8"/>
    <w:rsid w:val="36813B9D"/>
    <w:rsid w:val="36BC19F7"/>
    <w:rsid w:val="36E9F27E"/>
    <w:rsid w:val="36F1B7CB"/>
    <w:rsid w:val="36F63A8E"/>
    <w:rsid w:val="36F689DB"/>
    <w:rsid w:val="371D225E"/>
    <w:rsid w:val="3768178A"/>
    <w:rsid w:val="376A3495"/>
    <w:rsid w:val="3773C56A"/>
    <w:rsid w:val="377C5A03"/>
    <w:rsid w:val="37B2815D"/>
    <w:rsid w:val="37B8EE96"/>
    <w:rsid w:val="37C861E5"/>
    <w:rsid w:val="37CC5F61"/>
    <w:rsid w:val="381665F1"/>
    <w:rsid w:val="3821E217"/>
    <w:rsid w:val="382D4AB6"/>
    <w:rsid w:val="38584315"/>
    <w:rsid w:val="3860DA0B"/>
    <w:rsid w:val="38712E09"/>
    <w:rsid w:val="3871F757"/>
    <w:rsid w:val="3887B1C9"/>
    <w:rsid w:val="38934B56"/>
    <w:rsid w:val="38AB8198"/>
    <w:rsid w:val="38C3845D"/>
    <w:rsid w:val="390306DD"/>
    <w:rsid w:val="3903180C"/>
    <w:rsid w:val="39429082"/>
    <w:rsid w:val="3959E7DB"/>
    <w:rsid w:val="3A2591B6"/>
    <w:rsid w:val="3A25CD6B"/>
    <w:rsid w:val="3A45C4D0"/>
    <w:rsid w:val="3A660AE4"/>
    <w:rsid w:val="3A81F2CB"/>
    <w:rsid w:val="3A90F0DA"/>
    <w:rsid w:val="3A918E78"/>
    <w:rsid w:val="3ABB1D02"/>
    <w:rsid w:val="3ABCDE0A"/>
    <w:rsid w:val="3B1EF017"/>
    <w:rsid w:val="3B268DB4"/>
    <w:rsid w:val="3B4ABB12"/>
    <w:rsid w:val="3B6D6127"/>
    <w:rsid w:val="3B9541A7"/>
    <w:rsid w:val="3BC19DCC"/>
    <w:rsid w:val="3C1F8FFA"/>
    <w:rsid w:val="3C37E184"/>
    <w:rsid w:val="3C4F4D85"/>
    <w:rsid w:val="3C5B313C"/>
    <w:rsid w:val="3CBAC078"/>
    <w:rsid w:val="3CE0D709"/>
    <w:rsid w:val="3D043BC4"/>
    <w:rsid w:val="3D3FFAF9"/>
    <w:rsid w:val="3D514761"/>
    <w:rsid w:val="3DD91960"/>
    <w:rsid w:val="3DE2937C"/>
    <w:rsid w:val="3DF043F9"/>
    <w:rsid w:val="3E0C7C16"/>
    <w:rsid w:val="3E0EB212"/>
    <w:rsid w:val="3E1B9FA7"/>
    <w:rsid w:val="3E59B0C5"/>
    <w:rsid w:val="3E71DFB3"/>
    <w:rsid w:val="3E81F3D3"/>
    <w:rsid w:val="3E9A58D8"/>
    <w:rsid w:val="3F14484B"/>
    <w:rsid w:val="3F24F4C4"/>
    <w:rsid w:val="3F3AB534"/>
    <w:rsid w:val="3F7E64F1"/>
    <w:rsid w:val="3FA2E032"/>
    <w:rsid w:val="3FCE32A0"/>
    <w:rsid w:val="3FF3E5A7"/>
    <w:rsid w:val="400D19A2"/>
    <w:rsid w:val="4025B419"/>
    <w:rsid w:val="40416CDF"/>
    <w:rsid w:val="40A43747"/>
    <w:rsid w:val="40A69CD4"/>
    <w:rsid w:val="4131C814"/>
    <w:rsid w:val="413B074D"/>
    <w:rsid w:val="414EEDF9"/>
    <w:rsid w:val="41829E7E"/>
    <w:rsid w:val="419BAA35"/>
    <w:rsid w:val="41B9B459"/>
    <w:rsid w:val="41FD6209"/>
    <w:rsid w:val="42073390"/>
    <w:rsid w:val="4221053F"/>
    <w:rsid w:val="423180AD"/>
    <w:rsid w:val="423256AF"/>
    <w:rsid w:val="424A99CA"/>
    <w:rsid w:val="425C041E"/>
    <w:rsid w:val="428CB661"/>
    <w:rsid w:val="4291C31F"/>
    <w:rsid w:val="429766EF"/>
    <w:rsid w:val="43055678"/>
    <w:rsid w:val="430CBE7B"/>
    <w:rsid w:val="43167465"/>
    <w:rsid w:val="4351D0E8"/>
    <w:rsid w:val="4354735C"/>
    <w:rsid w:val="437BAD40"/>
    <w:rsid w:val="438A429C"/>
    <w:rsid w:val="43B2D8FE"/>
    <w:rsid w:val="43C6A597"/>
    <w:rsid w:val="43D0293E"/>
    <w:rsid w:val="44A07A8E"/>
    <w:rsid w:val="44AD9776"/>
    <w:rsid w:val="44C981D9"/>
    <w:rsid w:val="44E09F2B"/>
    <w:rsid w:val="45142E6B"/>
    <w:rsid w:val="45366AAF"/>
    <w:rsid w:val="459CE740"/>
    <w:rsid w:val="459F88B2"/>
    <w:rsid w:val="45A65D1C"/>
    <w:rsid w:val="45A7F140"/>
    <w:rsid w:val="45B4F80E"/>
    <w:rsid w:val="45FC2EA1"/>
    <w:rsid w:val="4612AC49"/>
    <w:rsid w:val="46317DDD"/>
    <w:rsid w:val="4641380F"/>
    <w:rsid w:val="465B90E0"/>
    <w:rsid w:val="4664BAC2"/>
    <w:rsid w:val="468135E4"/>
    <w:rsid w:val="46B1CABF"/>
    <w:rsid w:val="46B90B25"/>
    <w:rsid w:val="46E2708F"/>
    <w:rsid w:val="4708CD1C"/>
    <w:rsid w:val="470DE8A8"/>
    <w:rsid w:val="472BA4A9"/>
    <w:rsid w:val="4773008A"/>
    <w:rsid w:val="47A19DB1"/>
    <w:rsid w:val="4827C729"/>
    <w:rsid w:val="486F1DE7"/>
    <w:rsid w:val="488436FF"/>
    <w:rsid w:val="48E9B9FC"/>
    <w:rsid w:val="4955AE76"/>
    <w:rsid w:val="499A1302"/>
    <w:rsid w:val="49B5D7CC"/>
    <w:rsid w:val="49C0E609"/>
    <w:rsid w:val="49D5D888"/>
    <w:rsid w:val="49DEA76C"/>
    <w:rsid w:val="49F53EF1"/>
    <w:rsid w:val="4A022A9C"/>
    <w:rsid w:val="4A258CDA"/>
    <w:rsid w:val="4A61FC9D"/>
    <w:rsid w:val="4A9E97DC"/>
    <w:rsid w:val="4AB1008E"/>
    <w:rsid w:val="4AC1C369"/>
    <w:rsid w:val="4AC6AE3A"/>
    <w:rsid w:val="4ACF3946"/>
    <w:rsid w:val="4AD7BB47"/>
    <w:rsid w:val="4B0305B8"/>
    <w:rsid w:val="4B0D3386"/>
    <w:rsid w:val="4B0F8F19"/>
    <w:rsid w:val="4B146009"/>
    <w:rsid w:val="4B3874E1"/>
    <w:rsid w:val="4B3D15F4"/>
    <w:rsid w:val="4B4E7DC8"/>
    <w:rsid w:val="4BB480EC"/>
    <w:rsid w:val="4BB5D475"/>
    <w:rsid w:val="4BC516E0"/>
    <w:rsid w:val="4BD99181"/>
    <w:rsid w:val="4BF7D841"/>
    <w:rsid w:val="4C17E094"/>
    <w:rsid w:val="4C2012BF"/>
    <w:rsid w:val="4C42436C"/>
    <w:rsid w:val="4C51E14A"/>
    <w:rsid w:val="4C8F6AF9"/>
    <w:rsid w:val="4CABAF50"/>
    <w:rsid w:val="4CAEA57D"/>
    <w:rsid w:val="4CEADF06"/>
    <w:rsid w:val="4CFFCFD1"/>
    <w:rsid w:val="4D033B02"/>
    <w:rsid w:val="4D59043E"/>
    <w:rsid w:val="4D5C23FD"/>
    <w:rsid w:val="4D6F6CFC"/>
    <w:rsid w:val="4DEDB1AB"/>
    <w:rsid w:val="4DF00A95"/>
    <w:rsid w:val="4E2F2059"/>
    <w:rsid w:val="4E6A4575"/>
    <w:rsid w:val="4EBACE0E"/>
    <w:rsid w:val="4ED9AD4F"/>
    <w:rsid w:val="4ED9D14D"/>
    <w:rsid w:val="4EEDEEE5"/>
    <w:rsid w:val="4F3E30FA"/>
    <w:rsid w:val="4F422FD9"/>
    <w:rsid w:val="4F474F39"/>
    <w:rsid w:val="4F6DFD12"/>
    <w:rsid w:val="4FAD4BE6"/>
    <w:rsid w:val="4FDAF062"/>
    <w:rsid w:val="50E1FF21"/>
    <w:rsid w:val="51649B3B"/>
    <w:rsid w:val="51C25B33"/>
    <w:rsid w:val="51CFAE4A"/>
    <w:rsid w:val="523E2575"/>
    <w:rsid w:val="5248E2B1"/>
    <w:rsid w:val="524BF447"/>
    <w:rsid w:val="52EAA927"/>
    <w:rsid w:val="52F419B7"/>
    <w:rsid w:val="52FA23CF"/>
    <w:rsid w:val="530D818E"/>
    <w:rsid w:val="53152783"/>
    <w:rsid w:val="53187940"/>
    <w:rsid w:val="531B4460"/>
    <w:rsid w:val="534E61C3"/>
    <w:rsid w:val="535B0161"/>
    <w:rsid w:val="536005B3"/>
    <w:rsid w:val="53713DD5"/>
    <w:rsid w:val="53B114B9"/>
    <w:rsid w:val="53BC9A41"/>
    <w:rsid w:val="53DAB36C"/>
    <w:rsid w:val="53EBEE43"/>
    <w:rsid w:val="5443AC6D"/>
    <w:rsid w:val="54A70788"/>
    <w:rsid w:val="54A9D4A7"/>
    <w:rsid w:val="54BADDA8"/>
    <w:rsid w:val="54E518A3"/>
    <w:rsid w:val="54F025EB"/>
    <w:rsid w:val="54F3657F"/>
    <w:rsid w:val="554A7492"/>
    <w:rsid w:val="5569DE7F"/>
    <w:rsid w:val="55916397"/>
    <w:rsid w:val="55C16376"/>
    <w:rsid w:val="55C2BB5E"/>
    <w:rsid w:val="5629A85D"/>
    <w:rsid w:val="5642B1FD"/>
    <w:rsid w:val="56708989"/>
    <w:rsid w:val="569B5BFC"/>
    <w:rsid w:val="569C6E46"/>
    <w:rsid w:val="56FD27E0"/>
    <w:rsid w:val="570D07CE"/>
    <w:rsid w:val="577EB8F9"/>
    <w:rsid w:val="57AAEC32"/>
    <w:rsid w:val="57C2737D"/>
    <w:rsid w:val="57EC4121"/>
    <w:rsid w:val="58324A5A"/>
    <w:rsid w:val="5857D4A6"/>
    <w:rsid w:val="585D9C3D"/>
    <w:rsid w:val="587C3B0C"/>
    <w:rsid w:val="5884DC51"/>
    <w:rsid w:val="58A509C7"/>
    <w:rsid w:val="58E21254"/>
    <w:rsid w:val="58F9BF17"/>
    <w:rsid w:val="592297D0"/>
    <w:rsid w:val="59306452"/>
    <w:rsid w:val="59483F44"/>
    <w:rsid w:val="595989FB"/>
    <w:rsid w:val="59A129EC"/>
    <w:rsid w:val="59B0F74A"/>
    <w:rsid w:val="59FAB396"/>
    <w:rsid w:val="5A7D3612"/>
    <w:rsid w:val="5AA94896"/>
    <w:rsid w:val="5AEB7F19"/>
    <w:rsid w:val="5B1E9B39"/>
    <w:rsid w:val="5B3CFA4D"/>
    <w:rsid w:val="5B4C3CE6"/>
    <w:rsid w:val="5B60BE25"/>
    <w:rsid w:val="5BC3C034"/>
    <w:rsid w:val="5BE55FAF"/>
    <w:rsid w:val="5BFEC575"/>
    <w:rsid w:val="5C32D231"/>
    <w:rsid w:val="5C4FA4FE"/>
    <w:rsid w:val="5C56956A"/>
    <w:rsid w:val="5C6E78AC"/>
    <w:rsid w:val="5C7BDA52"/>
    <w:rsid w:val="5CB7AE3B"/>
    <w:rsid w:val="5D2B63EC"/>
    <w:rsid w:val="5D37365B"/>
    <w:rsid w:val="5D49025C"/>
    <w:rsid w:val="5D80D81C"/>
    <w:rsid w:val="5D86A29F"/>
    <w:rsid w:val="5D967B1E"/>
    <w:rsid w:val="5DA7A054"/>
    <w:rsid w:val="5DAA9B6F"/>
    <w:rsid w:val="5DAD9C6B"/>
    <w:rsid w:val="5DB4105D"/>
    <w:rsid w:val="5DDC1C9B"/>
    <w:rsid w:val="5E15013E"/>
    <w:rsid w:val="5E1E95DF"/>
    <w:rsid w:val="5E70B1C1"/>
    <w:rsid w:val="5E9A6CEA"/>
    <w:rsid w:val="5EC2A0C6"/>
    <w:rsid w:val="5EE1D1FF"/>
    <w:rsid w:val="5F0B93C4"/>
    <w:rsid w:val="5F87B1C7"/>
    <w:rsid w:val="60020218"/>
    <w:rsid w:val="60579D4B"/>
    <w:rsid w:val="60734DFE"/>
    <w:rsid w:val="60C6426B"/>
    <w:rsid w:val="60CAAEB4"/>
    <w:rsid w:val="61031BB8"/>
    <w:rsid w:val="614F4B75"/>
    <w:rsid w:val="6164A879"/>
    <w:rsid w:val="61729BAC"/>
    <w:rsid w:val="617F639D"/>
    <w:rsid w:val="61EDCC0E"/>
    <w:rsid w:val="6217BF08"/>
    <w:rsid w:val="6261E91A"/>
    <w:rsid w:val="62D67D4A"/>
    <w:rsid w:val="633955B0"/>
    <w:rsid w:val="633ECDD9"/>
    <w:rsid w:val="634624C4"/>
    <w:rsid w:val="637A18A9"/>
    <w:rsid w:val="639EC26F"/>
    <w:rsid w:val="63A2051B"/>
    <w:rsid w:val="63B0A318"/>
    <w:rsid w:val="64226744"/>
    <w:rsid w:val="643EB54C"/>
    <w:rsid w:val="64468E2A"/>
    <w:rsid w:val="64510E88"/>
    <w:rsid w:val="647BEEBF"/>
    <w:rsid w:val="64AA63B3"/>
    <w:rsid w:val="64B1FB20"/>
    <w:rsid w:val="64DB7F61"/>
    <w:rsid w:val="65206A60"/>
    <w:rsid w:val="654BF4E5"/>
    <w:rsid w:val="655DDE5C"/>
    <w:rsid w:val="6584F77A"/>
    <w:rsid w:val="6593D787"/>
    <w:rsid w:val="65DA5FF2"/>
    <w:rsid w:val="6622A75E"/>
    <w:rsid w:val="6667C400"/>
    <w:rsid w:val="6685B134"/>
    <w:rsid w:val="66B56D55"/>
    <w:rsid w:val="675483F3"/>
    <w:rsid w:val="67D4948D"/>
    <w:rsid w:val="6839D098"/>
    <w:rsid w:val="68968C35"/>
    <w:rsid w:val="68FF8631"/>
    <w:rsid w:val="6956E107"/>
    <w:rsid w:val="696F990E"/>
    <w:rsid w:val="69838177"/>
    <w:rsid w:val="69A8A61A"/>
    <w:rsid w:val="69DE15EE"/>
    <w:rsid w:val="6A218A7B"/>
    <w:rsid w:val="6A263636"/>
    <w:rsid w:val="6A2DBE4D"/>
    <w:rsid w:val="6AA93AA6"/>
    <w:rsid w:val="6ADF48B3"/>
    <w:rsid w:val="6B0560B5"/>
    <w:rsid w:val="6B23A1AF"/>
    <w:rsid w:val="6BCBD9E3"/>
    <w:rsid w:val="6C35B291"/>
    <w:rsid w:val="6C7F9E6F"/>
    <w:rsid w:val="6C84596F"/>
    <w:rsid w:val="6CC80A66"/>
    <w:rsid w:val="6CE2A11A"/>
    <w:rsid w:val="6CEDA83D"/>
    <w:rsid w:val="6D13F2BC"/>
    <w:rsid w:val="6D6836DC"/>
    <w:rsid w:val="6D9FCD45"/>
    <w:rsid w:val="6DA2688E"/>
    <w:rsid w:val="6DA331DC"/>
    <w:rsid w:val="6DD07E88"/>
    <w:rsid w:val="6DF7C055"/>
    <w:rsid w:val="6E6C378C"/>
    <w:rsid w:val="6E6F3EFB"/>
    <w:rsid w:val="6E71BC9A"/>
    <w:rsid w:val="6EF063EE"/>
    <w:rsid w:val="6F3102A7"/>
    <w:rsid w:val="6F78BD3A"/>
    <w:rsid w:val="6F8DF420"/>
    <w:rsid w:val="6FBE03A0"/>
    <w:rsid w:val="6FDC9FAD"/>
    <w:rsid w:val="70209C69"/>
    <w:rsid w:val="703629C7"/>
    <w:rsid w:val="703A8A7D"/>
    <w:rsid w:val="70793310"/>
    <w:rsid w:val="709FCDDE"/>
    <w:rsid w:val="70BD2DA4"/>
    <w:rsid w:val="71145E02"/>
    <w:rsid w:val="7162EDA5"/>
    <w:rsid w:val="716A7760"/>
    <w:rsid w:val="716EABAF"/>
    <w:rsid w:val="71B1AF89"/>
    <w:rsid w:val="72001059"/>
    <w:rsid w:val="72620391"/>
    <w:rsid w:val="72B689D9"/>
    <w:rsid w:val="72B7FE9E"/>
    <w:rsid w:val="72D00512"/>
    <w:rsid w:val="730C6FEF"/>
    <w:rsid w:val="7390DCF4"/>
    <w:rsid w:val="73CEC550"/>
    <w:rsid w:val="73FB81A5"/>
    <w:rsid w:val="740E1A87"/>
    <w:rsid w:val="742DF254"/>
    <w:rsid w:val="74417400"/>
    <w:rsid w:val="7442A11E"/>
    <w:rsid w:val="74438997"/>
    <w:rsid w:val="7444071C"/>
    <w:rsid w:val="744ADF1F"/>
    <w:rsid w:val="7487F8A7"/>
    <w:rsid w:val="74B79709"/>
    <w:rsid w:val="74F4B365"/>
    <w:rsid w:val="75415311"/>
    <w:rsid w:val="754F12FF"/>
    <w:rsid w:val="755A9AE8"/>
    <w:rsid w:val="7565FE66"/>
    <w:rsid w:val="7590D2F4"/>
    <w:rsid w:val="75A9481C"/>
    <w:rsid w:val="75D2780D"/>
    <w:rsid w:val="762A79DD"/>
    <w:rsid w:val="763A154E"/>
    <w:rsid w:val="763CE49A"/>
    <w:rsid w:val="76772342"/>
    <w:rsid w:val="769B53B1"/>
    <w:rsid w:val="76C3950F"/>
    <w:rsid w:val="76C8E287"/>
    <w:rsid w:val="76CCE4BA"/>
    <w:rsid w:val="76D49E74"/>
    <w:rsid w:val="76F7520E"/>
    <w:rsid w:val="76FD11AA"/>
    <w:rsid w:val="77079340"/>
    <w:rsid w:val="7710ABCE"/>
    <w:rsid w:val="779A149C"/>
    <w:rsid w:val="77E4A69A"/>
    <w:rsid w:val="78391C50"/>
    <w:rsid w:val="7864056B"/>
    <w:rsid w:val="786A0931"/>
    <w:rsid w:val="786BC61E"/>
    <w:rsid w:val="794E3CFE"/>
    <w:rsid w:val="796A758C"/>
    <w:rsid w:val="798D8D4A"/>
    <w:rsid w:val="79A4947D"/>
    <w:rsid w:val="79F84BF0"/>
    <w:rsid w:val="79FEEA92"/>
    <w:rsid w:val="7A00E37C"/>
    <w:rsid w:val="7A35FF6C"/>
    <w:rsid w:val="7A5297E6"/>
    <w:rsid w:val="7A52AC0A"/>
    <w:rsid w:val="7AC92662"/>
    <w:rsid w:val="7ACD91A7"/>
    <w:rsid w:val="7AFDD71A"/>
    <w:rsid w:val="7B0084AA"/>
    <w:rsid w:val="7B2D3F3D"/>
    <w:rsid w:val="7B32CAFE"/>
    <w:rsid w:val="7BC1314C"/>
    <w:rsid w:val="7BDEE332"/>
    <w:rsid w:val="7BDFDA25"/>
    <w:rsid w:val="7C17CE61"/>
    <w:rsid w:val="7C61C213"/>
    <w:rsid w:val="7CA9A6B2"/>
    <w:rsid w:val="7CB3BDD9"/>
    <w:rsid w:val="7CB6019E"/>
    <w:rsid w:val="7CE7553E"/>
    <w:rsid w:val="7CEBAB5C"/>
    <w:rsid w:val="7D1919AB"/>
    <w:rsid w:val="7D5BE54F"/>
    <w:rsid w:val="7DBF340D"/>
    <w:rsid w:val="7DC46195"/>
    <w:rsid w:val="7DD27E03"/>
    <w:rsid w:val="7DE5FD62"/>
    <w:rsid w:val="7E3577DC"/>
    <w:rsid w:val="7E38816D"/>
    <w:rsid w:val="7E506AA8"/>
    <w:rsid w:val="7E598F40"/>
    <w:rsid w:val="7EA8FFEE"/>
    <w:rsid w:val="7EB087C8"/>
    <w:rsid w:val="7EDE0144"/>
    <w:rsid w:val="7EE4F1B0"/>
    <w:rsid w:val="7F1735AF"/>
    <w:rsid w:val="7F388EE2"/>
    <w:rsid w:val="7F3F61D1"/>
    <w:rsid w:val="7F88F632"/>
    <w:rsid w:val="7F8CDE2E"/>
    <w:rsid w:val="7FD125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3114CA"/>
  <w15:docId w15:val="{99C0D81C-38F0-40B3-B13F-706A056A4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 Normal"/>
    <w:qFormat/>
    <w:rsid w:val="00407E8B"/>
    <w:pPr>
      <w:spacing w:after="120" w:line="276" w:lineRule="auto"/>
    </w:pPr>
    <w:rPr>
      <w:rFonts w:ascii="Franklin Gothic Book" w:eastAsia="Times New Roman" w:hAnsi="Franklin Gothic Book" w:cs="Arial"/>
    </w:rPr>
  </w:style>
  <w:style w:type="paragraph" w:styleId="Heading1">
    <w:name w:val="heading 1"/>
    <w:basedOn w:val="head"/>
    <w:next w:val="Normal"/>
    <w:link w:val="Heading1Char"/>
    <w:uiPriority w:val="9"/>
    <w:qFormat/>
    <w:rsid w:val="00407E8B"/>
    <w:pPr>
      <w:outlineLvl w:val="0"/>
    </w:pPr>
    <w:rPr>
      <w:rFonts w:ascii="Franklin Gothic Medium" w:hAnsi="Franklin Gothic Medium"/>
      <w:color w:val="005288"/>
      <w:szCs w:val="40"/>
    </w:rPr>
  </w:style>
  <w:style w:type="paragraph" w:styleId="Heading2">
    <w:name w:val="heading 2"/>
    <w:basedOn w:val="Normal"/>
    <w:next w:val="Normal"/>
    <w:link w:val="Heading2Char"/>
    <w:uiPriority w:val="9"/>
    <w:unhideWhenUsed/>
    <w:qFormat/>
    <w:rsid w:val="00275670"/>
    <w:pPr>
      <w:autoSpaceDE w:val="0"/>
      <w:autoSpaceDN w:val="0"/>
      <w:adjustRightInd w:val="0"/>
      <w:spacing w:after="40" w:line="320" w:lineRule="atLeast"/>
      <w:textAlignment w:val="center"/>
      <w:outlineLvl w:val="1"/>
    </w:pPr>
    <w:rPr>
      <w:rFonts w:ascii="Franklin Gothic Medium" w:hAnsi="Franklin Gothic Medium" w:cs="Franklin Gothic Demi"/>
      <w:color w:val="5A5B5D"/>
      <w:sz w:val="28"/>
      <w:szCs w:val="28"/>
    </w:rPr>
  </w:style>
  <w:style w:type="paragraph" w:styleId="Heading3">
    <w:name w:val="heading 3"/>
    <w:basedOn w:val="Normal"/>
    <w:next w:val="Normal"/>
    <w:link w:val="Heading3Char"/>
    <w:uiPriority w:val="9"/>
    <w:unhideWhenUsed/>
    <w:qFormat/>
    <w:rsid w:val="00B01642"/>
    <w:pPr>
      <w:autoSpaceDE w:val="0"/>
      <w:autoSpaceDN w:val="0"/>
      <w:adjustRightInd w:val="0"/>
      <w:spacing w:after="0" w:line="240" w:lineRule="atLeast"/>
      <w:textAlignment w:val="center"/>
      <w:outlineLvl w:val="2"/>
    </w:pPr>
    <w:rPr>
      <w:rFonts w:ascii="Franklin Gothic Medium" w:hAnsi="Franklin Gothic Medium" w:cs="Franklin Gothic Book"/>
      <w:i/>
      <w:color w:val="005288"/>
      <w:sz w:val="26"/>
      <w:szCs w:val="24"/>
    </w:rPr>
  </w:style>
  <w:style w:type="paragraph" w:styleId="Heading4">
    <w:name w:val="heading 4"/>
    <w:basedOn w:val="Normal"/>
    <w:next w:val="Normal"/>
    <w:link w:val="Heading4Char"/>
    <w:autoRedefine/>
    <w:uiPriority w:val="9"/>
    <w:unhideWhenUsed/>
    <w:qFormat/>
    <w:rsid w:val="00B01642"/>
    <w:pPr>
      <w:keepNext/>
      <w:keepLines/>
      <w:spacing w:after="0"/>
      <w:outlineLvl w:val="3"/>
    </w:pPr>
    <w:rPr>
      <w:rFonts w:ascii="Franklin Gothic Medium" w:eastAsiaTheme="majorEastAsia" w:hAnsi="Franklin Gothic Medium" w:cstheme="majorBidi"/>
      <w:bCs/>
      <w:i/>
      <w:iCs/>
      <w:color w:val="5A5B5D"/>
    </w:rPr>
  </w:style>
  <w:style w:type="paragraph" w:styleId="Heading5">
    <w:name w:val="heading 5"/>
    <w:basedOn w:val="Normal"/>
    <w:next w:val="Normal"/>
    <w:link w:val="Heading5Char"/>
    <w:uiPriority w:val="9"/>
    <w:unhideWhenUsed/>
    <w:rsid w:val="00814370"/>
    <w:pPr>
      <w:keepNext/>
      <w:keepLines/>
      <w:spacing w:before="40" w:after="0"/>
      <w:outlineLvl w:val="4"/>
    </w:pPr>
    <w:rPr>
      <w:rFonts w:asciiTheme="majorHAnsi" w:eastAsiaTheme="majorEastAsia" w:hAnsiTheme="majorHAnsi" w:cstheme="majorBidi"/>
      <w:color w:val="2672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LPWHITE">
    <w:name w:val="TLP:WHITE"/>
    <w:basedOn w:val="DefaultParagraphFont"/>
    <w:uiPriority w:val="1"/>
    <w:rsid w:val="00CD671B"/>
    <w:rPr>
      <w:rFonts w:ascii="Franklin Gothic Demi" w:hAnsi="Franklin Gothic Demi"/>
      <w:b w:val="0"/>
      <w:color w:val="FFFFFF" w:themeColor="accent6"/>
      <w:sz w:val="22"/>
      <w:bdr w:val="single" w:sz="4" w:space="0" w:color="auto"/>
      <w:shd w:val="clear" w:color="auto" w:fill="333333" w:themeFill="text1"/>
    </w:rPr>
  </w:style>
  <w:style w:type="character" w:customStyle="1" w:styleId="TLPRED">
    <w:name w:val="TLP:RED"/>
    <w:basedOn w:val="TLPWHITE"/>
    <w:uiPriority w:val="1"/>
    <w:rsid w:val="00A34FD8"/>
    <w:rPr>
      <w:rFonts w:ascii="Franklin Gothic Demi" w:hAnsi="Franklin Gothic Demi"/>
      <w:b w:val="0"/>
      <w:color w:val="FB0033"/>
      <w:sz w:val="22"/>
      <w:bdr w:val="none" w:sz="0" w:space="0" w:color="auto"/>
      <w:shd w:val="clear" w:color="auto" w:fill="333333" w:themeFill="text1"/>
    </w:rPr>
  </w:style>
  <w:style w:type="character" w:customStyle="1" w:styleId="TLPGREEN">
    <w:name w:val="TLP:GREEN"/>
    <w:basedOn w:val="DefaultParagraphFont"/>
    <w:uiPriority w:val="1"/>
    <w:rsid w:val="00CD671B"/>
    <w:rPr>
      <w:rFonts w:ascii="Franklin Gothic Demi" w:hAnsi="Franklin Gothic Demi"/>
      <w:b w:val="0"/>
      <w:color w:val="33FF00"/>
      <w:sz w:val="22"/>
      <w:bdr w:val="none" w:sz="0" w:space="0" w:color="auto"/>
      <w:shd w:val="clear" w:color="auto" w:fill="333333" w:themeFill="text1"/>
    </w:rPr>
  </w:style>
  <w:style w:type="character" w:customStyle="1" w:styleId="TLPAMBER">
    <w:name w:val="TLP:AMBER"/>
    <w:basedOn w:val="DefaultParagraphFont"/>
    <w:uiPriority w:val="1"/>
    <w:rsid w:val="00CD671B"/>
    <w:rPr>
      <w:rFonts w:ascii="Franklin Gothic Demi" w:hAnsi="Franklin Gothic Demi"/>
      <w:b w:val="0"/>
      <w:color w:val="FFC000"/>
      <w:sz w:val="22"/>
      <w:bdr w:val="none" w:sz="0" w:space="0" w:color="auto"/>
      <w:shd w:val="clear" w:color="auto" w:fill="333333" w:themeFill="text1"/>
    </w:rPr>
  </w:style>
  <w:style w:type="character" w:customStyle="1" w:styleId="ReportSubTypeDropdown">
    <w:name w:val="Report SubType Dropdown"/>
    <w:basedOn w:val="DefaultParagraphFont"/>
    <w:uiPriority w:val="1"/>
    <w:qFormat/>
    <w:rsid w:val="00EF3F78"/>
    <w:rPr>
      <w:rFonts w:ascii="Franklin Gothic Medium" w:hAnsi="Franklin Gothic Medium"/>
      <w:b w:val="0"/>
      <w:i w:val="0"/>
      <w:caps w:val="0"/>
      <w:smallCaps w:val="0"/>
      <w:strike w:val="0"/>
      <w:dstrike w:val="0"/>
      <w:vanish w:val="0"/>
      <w:color w:val="FFFFFF"/>
      <w:sz w:val="32"/>
      <w:szCs w:val="30"/>
      <w:vertAlign w:val="baseline"/>
    </w:rPr>
  </w:style>
  <w:style w:type="character" w:customStyle="1" w:styleId="ReportDate">
    <w:name w:val="Report Date"/>
    <w:basedOn w:val="DefaultParagraphFont"/>
    <w:uiPriority w:val="1"/>
    <w:qFormat/>
    <w:rsid w:val="00F86705"/>
    <w:rPr>
      <w:rFonts w:ascii="Franklin Gothic Medium" w:hAnsi="Franklin Gothic Medium"/>
      <w:color w:val="999999" w:themeColor="background1"/>
      <w:sz w:val="20"/>
    </w:rPr>
  </w:style>
  <w:style w:type="paragraph" w:styleId="Header">
    <w:name w:val="header"/>
    <w:basedOn w:val="Normal"/>
    <w:link w:val="HeaderChar"/>
    <w:unhideWhenUsed/>
    <w:rsid w:val="00A746DD"/>
    <w:pPr>
      <w:tabs>
        <w:tab w:val="center" w:pos="4680"/>
        <w:tab w:val="right" w:pos="9360"/>
      </w:tabs>
      <w:spacing w:after="0"/>
    </w:pPr>
  </w:style>
  <w:style w:type="character" w:customStyle="1" w:styleId="HeaderChar">
    <w:name w:val="Header Char"/>
    <w:basedOn w:val="DefaultParagraphFont"/>
    <w:link w:val="Header"/>
    <w:rsid w:val="00A746DD"/>
  </w:style>
  <w:style w:type="paragraph" w:styleId="Footer">
    <w:name w:val="footer"/>
    <w:basedOn w:val="Normal"/>
    <w:link w:val="FooterChar"/>
    <w:uiPriority w:val="99"/>
    <w:unhideWhenUsed/>
    <w:rsid w:val="00A746DD"/>
    <w:pPr>
      <w:tabs>
        <w:tab w:val="center" w:pos="4680"/>
        <w:tab w:val="right" w:pos="9360"/>
      </w:tabs>
      <w:spacing w:after="0"/>
    </w:pPr>
  </w:style>
  <w:style w:type="character" w:customStyle="1" w:styleId="FooterChar">
    <w:name w:val="Footer Char"/>
    <w:basedOn w:val="DefaultParagraphFont"/>
    <w:link w:val="Footer"/>
    <w:uiPriority w:val="99"/>
    <w:rsid w:val="00A746DD"/>
  </w:style>
  <w:style w:type="table" w:styleId="TableGrid">
    <w:name w:val="Table Grid"/>
    <w:basedOn w:val="TableNormal"/>
    <w:uiPriority w:val="39"/>
    <w:rsid w:val="00A74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49CD"/>
    <w:rPr>
      <w:color w:val="808080"/>
    </w:rPr>
  </w:style>
  <w:style w:type="paragraph" w:customStyle="1" w:styleId="NoParagraphStyle">
    <w:name w:val="[No Paragraph Style]"/>
    <w:rsid w:val="00A254D4"/>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Heading5Char">
    <w:name w:val="Heading 5 Char"/>
    <w:basedOn w:val="DefaultParagraphFont"/>
    <w:link w:val="Heading5"/>
    <w:uiPriority w:val="9"/>
    <w:rsid w:val="00814370"/>
    <w:rPr>
      <w:rFonts w:asciiTheme="majorHAnsi" w:eastAsiaTheme="majorEastAsia" w:hAnsiTheme="majorHAnsi" w:cstheme="majorBidi"/>
      <w:color w:val="267200" w:themeColor="accent1" w:themeShade="BF"/>
    </w:rPr>
  </w:style>
  <w:style w:type="paragraph" w:customStyle="1" w:styleId="head">
    <w:name w:val="head"/>
    <w:basedOn w:val="Normal"/>
    <w:uiPriority w:val="99"/>
    <w:rsid w:val="00A254D4"/>
    <w:pPr>
      <w:autoSpaceDE w:val="0"/>
      <w:autoSpaceDN w:val="0"/>
      <w:adjustRightInd w:val="0"/>
      <w:spacing w:after="80" w:line="320" w:lineRule="atLeast"/>
      <w:textAlignment w:val="center"/>
    </w:pPr>
    <w:rPr>
      <w:rFonts w:ascii="Franklin Gothic Demi" w:hAnsi="Franklin Gothic Demi" w:cs="Franklin Gothic Demi"/>
      <w:color w:val="5D9632"/>
      <w:sz w:val="32"/>
      <w:szCs w:val="32"/>
    </w:rPr>
  </w:style>
  <w:style w:type="paragraph" w:customStyle="1" w:styleId="headsub">
    <w:name w:val="head sub"/>
    <w:basedOn w:val="Normal"/>
    <w:uiPriority w:val="99"/>
    <w:rsid w:val="00A254D4"/>
    <w:pPr>
      <w:pBdr>
        <w:bottom w:val="single" w:sz="2" w:space="7" w:color="auto"/>
      </w:pBdr>
      <w:autoSpaceDE w:val="0"/>
      <w:autoSpaceDN w:val="0"/>
      <w:adjustRightInd w:val="0"/>
      <w:spacing w:after="240" w:line="280" w:lineRule="atLeast"/>
      <w:textAlignment w:val="center"/>
    </w:pPr>
    <w:rPr>
      <w:rFonts w:cs="Franklin Gothic Book"/>
      <w:color w:val="0078AD"/>
      <w:sz w:val="28"/>
      <w:szCs w:val="28"/>
    </w:rPr>
  </w:style>
  <w:style w:type="paragraph" w:customStyle="1" w:styleId="bodybulletssub10PT">
    <w:name w:val="body bullets sub 10PT"/>
    <w:basedOn w:val="NoParagraphStyle"/>
    <w:uiPriority w:val="99"/>
    <w:rsid w:val="00A254D4"/>
    <w:pPr>
      <w:spacing w:before="20" w:after="20" w:line="240" w:lineRule="atLeast"/>
      <w:ind w:left="440" w:hanging="220"/>
    </w:pPr>
    <w:rPr>
      <w:rFonts w:ascii="Franklin Gothic Book" w:hAnsi="Franklin Gothic Book" w:cs="Franklin Gothic Book"/>
      <w:color w:val="5A5B5D"/>
      <w:sz w:val="20"/>
      <w:szCs w:val="20"/>
    </w:rPr>
  </w:style>
  <w:style w:type="character" w:styleId="Hyperlink">
    <w:name w:val="Hyperlink"/>
    <w:basedOn w:val="DefaultParagraphFont"/>
    <w:uiPriority w:val="99"/>
    <w:unhideWhenUsed/>
    <w:rsid w:val="00FC3BE8"/>
    <w:rPr>
      <w:color w:val="0563C1" w:themeColor="hyperlink"/>
      <w:u w:val="single"/>
    </w:rPr>
  </w:style>
  <w:style w:type="paragraph" w:styleId="NormalWeb">
    <w:name w:val="Normal (Web)"/>
    <w:basedOn w:val="Normal"/>
    <w:uiPriority w:val="99"/>
    <w:unhideWhenUsed/>
    <w:rsid w:val="00FC3BE8"/>
    <w:pPr>
      <w:spacing w:after="0"/>
    </w:pPr>
    <w:rPr>
      <w:sz w:val="24"/>
      <w:szCs w:val="24"/>
    </w:rPr>
  </w:style>
  <w:style w:type="paragraph" w:styleId="ListParagraph">
    <w:name w:val="List Paragraph"/>
    <w:aliases w:val="List Paragraph - Bullet Level 1,Issue Action POC,List Paragraph1,3,POCG Table Text,Dot pt,F5 List Paragraph,List Paragraph Char Char Char,Indicator Text,Numbered Para 1,Bullet 1,Bullet Points,List Paragraph2,MAIN CONTENT,Normal numbered"/>
    <w:basedOn w:val="Normal"/>
    <w:link w:val="ListParagraphChar"/>
    <w:qFormat/>
    <w:rsid w:val="00427ED8"/>
    <w:pPr>
      <w:numPr>
        <w:numId w:val="13"/>
      </w:numPr>
      <w:spacing w:after="0"/>
      <w:contextualSpacing/>
    </w:pPr>
  </w:style>
  <w:style w:type="paragraph" w:styleId="BalloonText">
    <w:name w:val="Balloon Text"/>
    <w:basedOn w:val="Normal"/>
    <w:link w:val="BalloonTextChar"/>
    <w:uiPriority w:val="99"/>
    <w:semiHidden/>
    <w:unhideWhenUsed/>
    <w:rsid w:val="003968F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8FE"/>
    <w:rPr>
      <w:rFonts w:ascii="Tahoma" w:hAnsi="Tahoma" w:cs="Tahoma"/>
      <w:sz w:val="16"/>
      <w:szCs w:val="16"/>
    </w:rPr>
  </w:style>
  <w:style w:type="character" w:customStyle="1" w:styleId="Heading1Char">
    <w:name w:val="Heading 1 Char"/>
    <w:basedOn w:val="DefaultParagraphFont"/>
    <w:link w:val="Heading1"/>
    <w:uiPriority w:val="9"/>
    <w:rsid w:val="00407E8B"/>
    <w:rPr>
      <w:rFonts w:ascii="Franklin Gothic Medium" w:eastAsia="Times New Roman" w:hAnsi="Franklin Gothic Medium" w:cs="Franklin Gothic Demi"/>
      <w:color w:val="005288"/>
      <w:sz w:val="32"/>
      <w:szCs w:val="40"/>
    </w:rPr>
  </w:style>
  <w:style w:type="paragraph" w:styleId="TOCHeading">
    <w:name w:val="TOC Heading"/>
    <w:basedOn w:val="Heading1"/>
    <w:next w:val="Normal"/>
    <w:uiPriority w:val="39"/>
    <w:unhideWhenUsed/>
    <w:qFormat/>
    <w:rsid w:val="009957A3"/>
    <w:pPr>
      <w:shd w:val="clear" w:color="auto" w:fill="003366" w:themeFill="accent4"/>
      <w:tabs>
        <w:tab w:val="left" w:pos="9495"/>
      </w:tabs>
      <w:spacing w:line="276" w:lineRule="auto"/>
      <w:outlineLvl w:val="9"/>
    </w:pPr>
    <w:rPr>
      <w:color w:val="FFFFFF" w:themeColor="accent6"/>
      <w:sz w:val="28"/>
      <w:lang w:eastAsia="ja-JP"/>
    </w:rPr>
  </w:style>
  <w:style w:type="character" w:customStyle="1" w:styleId="Heading2Char">
    <w:name w:val="Heading 2 Char"/>
    <w:basedOn w:val="DefaultParagraphFont"/>
    <w:link w:val="Heading2"/>
    <w:uiPriority w:val="9"/>
    <w:rsid w:val="00275670"/>
    <w:rPr>
      <w:rFonts w:ascii="Franklin Gothic Medium" w:eastAsia="Times New Roman" w:hAnsi="Franklin Gothic Medium" w:cs="Franklin Gothic Demi"/>
      <w:color w:val="5A5B5D"/>
      <w:sz w:val="28"/>
      <w:szCs w:val="28"/>
    </w:rPr>
  </w:style>
  <w:style w:type="paragraph" w:styleId="TOC1">
    <w:name w:val="toc 1"/>
    <w:basedOn w:val="Normal"/>
    <w:next w:val="Normal"/>
    <w:link w:val="TOC1Char"/>
    <w:autoRedefine/>
    <w:uiPriority w:val="39"/>
    <w:unhideWhenUsed/>
    <w:rsid w:val="005B508A"/>
    <w:pPr>
      <w:tabs>
        <w:tab w:val="left" w:pos="440"/>
        <w:tab w:val="right" w:leader="dot" w:pos="5159"/>
      </w:tabs>
    </w:pPr>
  </w:style>
  <w:style w:type="paragraph" w:styleId="TOC2">
    <w:name w:val="toc 2"/>
    <w:basedOn w:val="Normal"/>
    <w:next w:val="Normal"/>
    <w:autoRedefine/>
    <w:uiPriority w:val="39"/>
    <w:unhideWhenUsed/>
    <w:rsid w:val="000F6B05"/>
    <w:pPr>
      <w:spacing w:after="100"/>
      <w:ind w:left="220"/>
    </w:pPr>
  </w:style>
  <w:style w:type="character" w:customStyle="1" w:styleId="Heading3Char">
    <w:name w:val="Heading 3 Char"/>
    <w:basedOn w:val="DefaultParagraphFont"/>
    <w:link w:val="Heading3"/>
    <w:uiPriority w:val="9"/>
    <w:rsid w:val="00B01642"/>
    <w:rPr>
      <w:rFonts w:ascii="Franklin Gothic Medium" w:eastAsia="Times New Roman" w:hAnsi="Franklin Gothic Medium" w:cs="Franklin Gothic Book"/>
      <w:i/>
      <w:color w:val="005288"/>
      <w:sz w:val="26"/>
      <w:szCs w:val="24"/>
    </w:rPr>
  </w:style>
  <w:style w:type="paragraph" w:styleId="TOC3">
    <w:name w:val="toc 3"/>
    <w:basedOn w:val="Normal"/>
    <w:next w:val="Normal"/>
    <w:autoRedefine/>
    <w:uiPriority w:val="39"/>
    <w:unhideWhenUsed/>
    <w:rsid w:val="00A861D7"/>
    <w:pPr>
      <w:spacing w:after="100"/>
      <w:ind w:left="440"/>
    </w:pPr>
  </w:style>
  <w:style w:type="paragraph" w:customStyle="1" w:styleId="MemoBullet1">
    <w:name w:val="MemoBullet1"/>
    <w:basedOn w:val="Normal"/>
    <w:qFormat/>
    <w:rsid w:val="0029681E"/>
    <w:pPr>
      <w:contextualSpacing/>
    </w:pPr>
    <w:rPr>
      <w:szCs w:val="24"/>
    </w:rPr>
  </w:style>
  <w:style w:type="paragraph" w:customStyle="1" w:styleId="MemoBullet2">
    <w:name w:val="MemoBullet2"/>
    <w:basedOn w:val="Normal"/>
    <w:qFormat/>
    <w:rsid w:val="00EC7317"/>
    <w:pPr>
      <w:spacing w:before="100" w:beforeAutospacing="1" w:after="100" w:afterAutospacing="1"/>
      <w:contextualSpacing/>
    </w:pPr>
    <w:rPr>
      <w:szCs w:val="24"/>
    </w:rPr>
  </w:style>
  <w:style w:type="paragraph" w:customStyle="1" w:styleId="MemoBullet3">
    <w:name w:val="MemoBullet3"/>
    <w:basedOn w:val="Normal"/>
    <w:qFormat/>
    <w:rsid w:val="00EC7317"/>
    <w:pPr>
      <w:spacing w:before="100" w:beforeAutospacing="1" w:after="100" w:afterAutospacing="1"/>
    </w:pPr>
    <w:rPr>
      <w:szCs w:val="24"/>
    </w:rPr>
  </w:style>
  <w:style w:type="paragraph" w:customStyle="1" w:styleId="MemoBodyText">
    <w:name w:val="MemoBodyText"/>
    <w:rsid w:val="00E837C6"/>
    <w:pPr>
      <w:spacing w:after="200" w:line="276" w:lineRule="auto"/>
      <w:contextualSpacing/>
    </w:pPr>
    <w:rPr>
      <w:rFonts w:ascii="Times New Roman" w:eastAsia="Times New Roman" w:hAnsi="Times New Roman" w:cs="Times New Roman"/>
      <w:sz w:val="24"/>
      <w:szCs w:val="24"/>
    </w:rPr>
  </w:style>
  <w:style w:type="paragraph" w:customStyle="1" w:styleId="TableText">
    <w:name w:val="Table Text"/>
    <w:basedOn w:val="Normal"/>
    <w:link w:val="TableTextChar"/>
    <w:qFormat/>
    <w:rsid w:val="00717B75"/>
    <w:pPr>
      <w:spacing w:after="0"/>
    </w:pPr>
    <w:rPr>
      <w:rFonts w:ascii="Franklin Gothic Medium" w:hAnsi="Franklin Gothic Medium"/>
      <w:color w:val="005288"/>
    </w:rPr>
  </w:style>
  <w:style w:type="character" w:styleId="CommentReference">
    <w:name w:val="annotation reference"/>
    <w:basedOn w:val="DefaultParagraphFont"/>
    <w:uiPriority w:val="99"/>
    <w:semiHidden/>
    <w:unhideWhenUsed/>
    <w:rsid w:val="00046DEE"/>
    <w:rPr>
      <w:sz w:val="16"/>
      <w:szCs w:val="16"/>
    </w:rPr>
  </w:style>
  <w:style w:type="paragraph" w:styleId="CommentText">
    <w:name w:val="annotation text"/>
    <w:basedOn w:val="Normal"/>
    <w:link w:val="CommentTextChar"/>
    <w:uiPriority w:val="99"/>
    <w:unhideWhenUsed/>
    <w:rsid w:val="00046DEE"/>
    <w:rPr>
      <w:sz w:val="20"/>
      <w:szCs w:val="20"/>
    </w:rPr>
  </w:style>
  <w:style w:type="character" w:customStyle="1" w:styleId="CommentTextChar">
    <w:name w:val="Comment Text Char"/>
    <w:basedOn w:val="DefaultParagraphFont"/>
    <w:link w:val="CommentText"/>
    <w:uiPriority w:val="99"/>
    <w:rsid w:val="00046DEE"/>
    <w:rPr>
      <w:rFonts w:ascii="Franklin Gothic Book" w:hAnsi="Franklin Gothic Book"/>
      <w:sz w:val="20"/>
      <w:szCs w:val="20"/>
    </w:rPr>
  </w:style>
  <w:style w:type="paragraph" w:styleId="CommentSubject">
    <w:name w:val="annotation subject"/>
    <w:basedOn w:val="CommentText"/>
    <w:next w:val="CommentText"/>
    <w:link w:val="CommentSubjectChar"/>
    <w:uiPriority w:val="99"/>
    <w:semiHidden/>
    <w:unhideWhenUsed/>
    <w:rsid w:val="00046DEE"/>
    <w:rPr>
      <w:b/>
      <w:bCs/>
    </w:rPr>
  </w:style>
  <w:style w:type="character" w:customStyle="1" w:styleId="CommentSubjectChar">
    <w:name w:val="Comment Subject Char"/>
    <w:basedOn w:val="CommentTextChar"/>
    <w:link w:val="CommentSubject"/>
    <w:uiPriority w:val="99"/>
    <w:semiHidden/>
    <w:rsid w:val="00046DEE"/>
    <w:rPr>
      <w:rFonts w:ascii="Franklin Gothic Book" w:hAnsi="Franklin Gothic Book"/>
      <w:b/>
      <w:bCs/>
      <w:sz w:val="20"/>
      <w:szCs w:val="20"/>
    </w:rPr>
  </w:style>
  <w:style w:type="character" w:customStyle="1" w:styleId="Heading4Char">
    <w:name w:val="Heading 4 Char"/>
    <w:basedOn w:val="DefaultParagraphFont"/>
    <w:link w:val="Heading4"/>
    <w:uiPriority w:val="9"/>
    <w:rsid w:val="00B01642"/>
    <w:rPr>
      <w:rFonts w:ascii="Franklin Gothic Medium" w:eastAsiaTheme="majorEastAsia" w:hAnsi="Franklin Gothic Medium" w:cstheme="majorBidi"/>
      <w:bCs/>
      <w:i/>
      <w:iCs/>
      <w:color w:val="5A5B5D"/>
    </w:rPr>
  </w:style>
  <w:style w:type="paragraph" w:styleId="Title">
    <w:name w:val="Title"/>
    <w:basedOn w:val="Normal"/>
    <w:next w:val="Normal"/>
    <w:link w:val="TitleChar"/>
    <w:uiPriority w:val="10"/>
    <w:qFormat/>
    <w:rsid w:val="00D75B23"/>
    <w:rPr>
      <w:rFonts w:ascii="Franklin Gothic Medium" w:hAnsi="Franklin Gothic Medium"/>
      <w:color w:val="005288"/>
      <w:sz w:val="32"/>
    </w:rPr>
  </w:style>
  <w:style w:type="character" w:customStyle="1" w:styleId="TitleChar">
    <w:name w:val="Title Char"/>
    <w:basedOn w:val="DefaultParagraphFont"/>
    <w:link w:val="Title"/>
    <w:uiPriority w:val="10"/>
    <w:rsid w:val="00D75B23"/>
    <w:rPr>
      <w:rFonts w:ascii="Franklin Gothic Medium" w:eastAsia="Times New Roman" w:hAnsi="Franklin Gothic Medium" w:cs="Arial"/>
      <w:color w:val="005288"/>
      <w:sz w:val="32"/>
    </w:rPr>
  </w:style>
  <w:style w:type="paragraph" w:styleId="Subtitle">
    <w:name w:val="Subtitle"/>
    <w:basedOn w:val="Normal"/>
    <w:next w:val="Normal"/>
    <w:link w:val="SubtitleChar"/>
    <w:uiPriority w:val="11"/>
    <w:rsid w:val="00510C3A"/>
    <w:pPr>
      <w:numPr>
        <w:ilvl w:val="1"/>
      </w:numPr>
    </w:pPr>
    <w:rPr>
      <w:rFonts w:ascii="Franklin Gothic Demi" w:eastAsiaTheme="majorEastAsia" w:hAnsi="Franklin Gothic Demi" w:cstheme="majorBidi"/>
      <w:i/>
      <w:iCs/>
      <w:color w:val="7F7F7F" w:themeColor="accent5" w:themeTint="80"/>
      <w:spacing w:val="15"/>
      <w:sz w:val="56"/>
      <w:szCs w:val="24"/>
    </w:rPr>
  </w:style>
  <w:style w:type="character" w:customStyle="1" w:styleId="SubtitleChar">
    <w:name w:val="Subtitle Char"/>
    <w:basedOn w:val="DefaultParagraphFont"/>
    <w:link w:val="Subtitle"/>
    <w:uiPriority w:val="11"/>
    <w:rsid w:val="00510C3A"/>
    <w:rPr>
      <w:rFonts w:ascii="Franklin Gothic Demi" w:eastAsiaTheme="majorEastAsia" w:hAnsi="Franklin Gothic Demi" w:cstheme="majorBidi"/>
      <w:i/>
      <w:iCs/>
      <w:color w:val="7F7F7F" w:themeColor="accent5" w:themeTint="80"/>
      <w:spacing w:val="15"/>
      <w:sz w:val="56"/>
      <w:szCs w:val="24"/>
    </w:rPr>
  </w:style>
  <w:style w:type="paragraph" w:styleId="NoSpacing">
    <w:name w:val="No Spacing"/>
    <w:aliases w:val="Body Text - No Spacing"/>
    <w:link w:val="NoSpacingChar"/>
    <w:uiPriority w:val="1"/>
    <w:rsid w:val="00510C3A"/>
    <w:pPr>
      <w:spacing w:after="0" w:line="240" w:lineRule="auto"/>
    </w:pPr>
    <w:rPr>
      <w:rFonts w:ascii="Franklin Gothic Book" w:hAnsi="Franklin Gothic Book"/>
    </w:rPr>
  </w:style>
  <w:style w:type="character" w:customStyle="1" w:styleId="NoSpacingChar">
    <w:name w:val="No Spacing Char"/>
    <w:aliases w:val="Body Text - No Spacing Char"/>
    <w:basedOn w:val="DefaultParagraphFont"/>
    <w:link w:val="NoSpacing"/>
    <w:uiPriority w:val="1"/>
    <w:rsid w:val="00D05CC6"/>
    <w:rPr>
      <w:rFonts w:ascii="Franklin Gothic Book" w:hAnsi="Franklin Gothic Book"/>
    </w:rPr>
  </w:style>
  <w:style w:type="paragraph" w:styleId="FootnoteText">
    <w:name w:val="footnote text"/>
    <w:basedOn w:val="Normal"/>
    <w:link w:val="FootnoteTextChar"/>
    <w:uiPriority w:val="99"/>
    <w:unhideWhenUsed/>
    <w:rsid w:val="00D95140"/>
    <w:pPr>
      <w:spacing w:after="0"/>
    </w:pPr>
    <w:rPr>
      <w:sz w:val="20"/>
      <w:szCs w:val="20"/>
    </w:rPr>
  </w:style>
  <w:style w:type="character" w:customStyle="1" w:styleId="FootnoteTextChar">
    <w:name w:val="Footnote Text Char"/>
    <w:basedOn w:val="DefaultParagraphFont"/>
    <w:link w:val="FootnoteText"/>
    <w:uiPriority w:val="99"/>
    <w:rsid w:val="00D95140"/>
    <w:rPr>
      <w:rFonts w:ascii="Times New Roman" w:hAnsi="Times New Roman" w:cs="Times New Roman"/>
      <w:sz w:val="20"/>
      <w:szCs w:val="20"/>
    </w:rPr>
  </w:style>
  <w:style w:type="paragraph" w:styleId="Revision">
    <w:name w:val="Revision"/>
    <w:hidden/>
    <w:uiPriority w:val="99"/>
    <w:semiHidden/>
    <w:rsid w:val="00204AE4"/>
    <w:pPr>
      <w:spacing w:after="0" w:line="240" w:lineRule="auto"/>
    </w:pPr>
    <w:rPr>
      <w:rFonts w:ascii="Franklin Gothic Book" w:hAnsi="Franklin Gothic Book"/>
    </w:rPr>
  </w:style>
  <w:style w:type="paragraph" w:customStyle="1" w:styleId="MemoToC">
    <w:name w:val="MemoToC"/>
    <w:basedOn w:val="Normal"/>
    <w:rsid w:val="00AF43DD"/>
    <w:pPr>
      <w:pBdr>
        <w:bottom w:val="single" w:sz="18" w:space="1" w:color="003366"/>
      </w:pBdr>
      <w:spacing w:after="200"/>
    </w:pPr>
    <w:rPr>
      <w:rFonts w:eastAsia="MS Gothic" w:cstheme="majorBidi"/>
      <w:b/>
      <w:bCs/>
      <w:color w:val="003366"/>
      <w:sz w:val="28"/>
      <w:szCs w:val="28"/>
      <w:lang w:eastAsia="ja-JP"/>
    </w:rPr>
  </w:style>
  <w:style w:type="paragraph" w:customStyle="1" w:styleId="ClassificationNumberDate">
    <w:name w:val="Classification/Number/Date"/>
    <w:link w:val="ClassificationNumberDateChar"/>
    <w:qFormat/>
    <w:rsid w:val="00315E9D"/>
    <w:rPr>
      <w:rFonts w:ascii="Franklin Gothic Book" w:hAnsi="Franklin Gothic Book"/>
      <w:sz w:val="20"/>
    </w:rPr>
  </w:style>
  <w:style w:type="paragraph" w:customStyle="1" w:styleId="TOCtext">
    <w:name w:val="TOC text"/>
    <w:basedOn w:val="TOC1"/>
    <w:link w:val="TOCtextChar"/>
    <w:qFormat/>
    <w:rsid w:val="00DF6910"/>
  </w:style>
  <w:style w:type="character" w:customStyle="1" w:styleId="ClassificationNumberDateChar">
    <w:name w:val="Classification/Number/Date Char"/>
    <w:basedOn w:val="DefaultParagraphFont"/>
    <w:link w:val="ClassificationNumberDate"/>
    <w:rsid w:val="00315E9D"/>
    <w:rPr>
      <w:rFonts w:ascii="Franklin Gothic Book" w:hAnsi="Franklin Gothic Book"/>
      <w:sz w:val="20"/>
    </w:rPr>
  </w:style>
  <w:style w:type="character" w:styleId="FootnoteReference">
    <w:name w:val="footnote reference"/>
    <w:basedOn w:val="DefaultParagraphFont"/>
    <w:uiPriority w:val="99"/>
    <w:semiHidden/>
    <w:unhideWhenUsed/>
    <w:rsid w:val="00D95140"/>
    <w:rPr>
      <w:vertAlign w:val="superscript"/>
    </w:rPr>
  </w:style>
  <w:style w:type="character" w:customStyle="1" w:styleId="TOC1Char">
    <w:name w:val="TOC 1 Char"/>
    <w:basedOn w:val="DefaultParagraphFont"/>
    <w:link w:val="TOC1"/>
    <w:uiPriority w:val="39"/>
    <w:rsid w:val="005B508A"/>
    <w:rPr>
      <w:rFonts w:ascii="Arial" w:eastAsia="Times New Roman" w:hAnsi="Arial" w:cs="Arial"/>
    </w:rPr>
  </w:style>
  <w:style w:type="character" w:customStyle="1" w:styleId="TOCtextChar">
    <w:name w:val="TOC text Char"/>
    <w:basedOn w:val="TOC1Char"/>
    <w:link w:val="TOCtext"/>
    <w:rsid w:val="00DF6910"/>
    <w:rPr>
      <w:rFonts w:ascii="Times New Roman" w:eastAsia="Times New Roman" w:hAnsi="Times New Roman" w:cs="Times New Roman"/>
    </w:rPr>
  </w:style>
  <w:style w:type="character" w:customStyle="1" w:styleId="TableColumnHeadings">
    <w:name w:val="Table Column Headings"/>
    <w:basedOn w:val="DefaultParagraphFont"/>
    <w:qFormat/>
    <w:rsid w:val="00185D6F"/>
    <w:rPr>
      <w:rFonts w:ascii="Franklin Gothic Medium" w:hAnsi="Franklin Gothic Medium"/>
      <w:i w:val="0"/>
      <w:iCs/>
      <w:color w:val="FFFFFF" w:themeColor="accent6"/>
      <w:sz w:val="24"/>
      <w:szCs w:val="26"/>
    </w:rPr>
  </w:style>
  <w:style w:type="paragraph" w:styleId="Caption">
    <w:name w:val="caption"/>
    <w:basedOn w:val="Normal"/>
    <w:next w:val="Normal"/>
    <w:uiPriority w:val="35"/>
    <w:unhideWhenUsed/>
    <w:qFormat/>
    <w:rsid w:val="002C6E0E"/>
    <w:pPr>
      <w:spacing w:after="200"/>
      <w:jc w:val="center"/>
    </w:pPr>
    <w:rPr>
      <w:rFonts w:ascii="Franklin Gothic Medium" w:hAnsi="Franklin Gothic Medium"/>
      <w:i/>
      <w:iCs/>
      <w:color w:val="5A5B5D"/>
      <w:szCs w:val="18"/>
    </w:rPr>
  </w:style>
  <w:style w:type="paragraph" w:styleId="TableofAuthorities">
    <w:name w:val="table of authorities"/>
    <w:basedOn w:val="Normal"/>
    <w:next w:val="Normal"/>
    <w:uiPriority w:val="99"/>
    <w:unhideWhenUsed/>
    <w:rsid w:val="00185D6F"/>
    <w:pPr>
      <w:spacing w:after="0"/>
      <w:ind w:left="220" w:hanging="220"/>
    </w:pPr>
  </w:style>
  <w:style w:type="paragraph" w:customStyle="1" w:styleId="Disclaimer">
    <w:name w:val="Disclaimer"/>
    <w:basedOn w:val="Footer"/>
    <w:link w:val="DisclaimerChar"/>
    <w:qFormat/>
    <w:rsid w:val="000D74E5"/>
    <w:pPr>
      <w:tabs>
        <w:tab w:val="clear" w:pos="4680"/>
        <w:tab w:val="clear" w:pos="9360"/>
      </w:tabs>
    </w:pPr>
    <w:rPr>
      <w:i/>
      <w:color w:val="4C4C4C" w:themeColor="background1" w:themeShade="80"/>
      <w:sz w:val="16"/>
    </w:rPr>
  </w:style>
  <w:style w:type="character" w:customStyle="1" w:styleId="TableTextChar">
    <w:name w:val="Table Text Char"/>
    <w:basedOn w:val="DefaultParagraphFont"/>
    <w:link w:val="TableText"/>
    <w:rsid w:val="00717B75"/>
    <w:rPr>
      <w:rFonts w:ascii="Franklin Gothic Medium" w:eastAsia="Times New Roman" w:hAnsi="Franklin Gothic Medium" w:cs="Arial"/>
      <w:color w:val="005288"/>
    </w:rPr>
  </w:style>
  <w:style w:type="paragraph" w:styleId="TOC4">
    <w:name w:val="toc 4"/>
    <w:basedOn w:val="Normal"/>
    <w:next w:val="Normal"/>
    <w:autoRedefine/>
    <w:uiPriority w:val="39"/>
    <w:unhideWhenUsed/>
    <w:rsid w:val="00861151"/>
    <w:pPr>
      <w:spacing w:after="100"/>
      <w:ind w:left="660"/>
    </w:pPr>
  </w:style>
  <w:style w:type="character" w:customStyle="1" w:styleId="DisclaimerChar">
    <w:name w:val="Disclaimer Char"/>
    <w:basedOn w:val="FooterChar"/>
    <w:link w:val="Disclaimer"/>
    <w:rsid w:val="000D74E5"/>
    <w:rPr>
      <w:rFonts w:ascii="Arial" w:hAnsi="Arial" w:cs="Times New Roman"/>
      <w:i/>
      <w:color w:val="4C4C4C" w:themeColor="background1" w:themeShade="80"/>
      <w:sz w:val="16"/>
    </w:rPr>
  </w:style>
  <w:style w:type="paragraph" w:styleId="TableofFigures">
    <w:name w:val="table of figures"/>
    <w:basedOn w:val="Normal"/>
    <w:next w:val="Normal"/>
    <w:uiPriority w:val="99"/>
    <w:unhideWhenUsed/>
    <w:rsid w:val="007E0238"/>
    <w:pPr>
      <w:spacing w:after="0"/>
    </w:pPr>
  </w:style>
  <w:style w:type="paragraph" w:customStyle="1" w:styleId="BulletLevel2">
    <w:name w:val="Bullet Level2"/>
    <w:basedOn w:val="Normal"/>
    <w:next w:val="MemoBullet2"/>
    <w:link w:val="BulletLevel2Char"/>
    <w:rsid w:val="00C31575"/>
    <w:pPr>
      <w:ind w:left="720" w:hanging="360"/>
    </w:pPr>
    <w:rPr>
      <w:rFonts w:cstheme="minorBidi"/>
      <w:bCs/>
      <w:noProof/>
    </w:rPr>
  </w:style>
  <w:style w:type="character" w:customStyle="1" w:styleId="BulletLevel2Char">
    <w:name w:val="Bullet Level2 Char"/>
    <w:basedOn w:val="DefaultParagraphFont"/>
    <w:link w:val="BulletLevel2"/>
    <w:rsid w:val="00C31575"/>
    <w:rPr>
      <w:rFonts w:ascii="Franklin Gothic Book" w:hAnsi="Franklin Gothic Book"/>
      <w:bCs/>
      <w:noProof/>
    </w:rPr>
  </w:style>
  <w:style w:type="table" w:customStyle="1" w:styleId="ReportDefaultTable">
    <w:name w:val="Report Default Table"/>
    <w:basedOn w:val="TableNormal"/>
    <w:uiPriority w:val="99"/>
    <w:rsid w:val="00ED5FBB"/>
    <w:pPr>
      <w:spacing w:before="100" w:beforeAutospacing="1" w:after="100" w:afterAutospacing="1" w:line="276" w:lineRule="auto"/>
    </w:pPr>
    <w:rPr>
      <w:rFonts w:ascii="Franklin Gothic Medium" w:hAnsi="Franklin Gothic Medium"/>
      <w:color w:val="487D9F"/>
    </w:rPr>
    <w:tblPr>
      <w:tblBorders>
        <w:insideH w:val="single" w:sz="18" w:space="0" w:color="FFFFFF" w:themeColor="accent6"/>
        <w:insideV w:val="single" w:sz="18" w:space="0" w:color="FFFFFF" w:themeColor="accent6"/>
      </w:tblBorders>
    </w:tblPr>
    <w:tcPr>
      <w:shd w:val="clear" w:color="auto" w:fill="CDDBE5"/>
    </w:tcPr>
    <w:tblStylePr w:type="firstRow">
      <w:rPr>
        <w:rFonts w:ascii="Noto Serif CJK SC" w:hAnsi="Noto Serif CJK SC"/>
        <w:color w:val="FFFFFF" w:themeColor="accent6"/>
        <w:sz w:val="24"/>
      </w:rPr>
      <w:tblPr/>
      <w:trPr>
        <w:tblHeader/>
      </w:trPr>
      <w:tcPr>
        <w:shd w:val="clear" w:color="auto" w:fill="406278"/>
      </w:tcPr>
    </w:tblStylePr>
  </w:style>
  <w:style w:type="character" w:customStyle="1" w:styleId="SubType">
    <w:name w:val="SubType"/>
    <w:basedOn w:val="DefaultParagraphFont"/>
    <w:uiPriority w:val="1"/>
    <w:rsid w:val="007F17F2"/>
    <w:rPr>
      <w:rFonts w:ascii="Franklin Gothic Medium" w:hAnsi="Franklin Gothic Medium"/>
      <w:color w:val="FFFFFF" w:themeColor="accent6"/>
      <w:sz w:val="32"/>
    </w:rPr>
  </w:style>
  <w:style w:type="paragraph" w:customStyle="1" w:styleId="CoverTitle">
    <w:name w:val="Cover Title"/>
    <w:basedOn w:val="Title"/>
    <w:link w:val="CoverTitleChar"/>
    <w:rsid w:val="007F17F2"/>
    <w:rPr>
      <w:rFonts w:eastAsiaTheme="majorEastAsia"/>
      <w:spacing w:val="5"/>
      <w:kern w:val="28"/>
      <w:sz w:val="72"/>
      <w:szCs w:val="72"/>
    </w:rPr>
  </w:style>
  <w:style w:type="character" w:customStyle="1" w:styleId="CoverTitleChar">
    <w:name w:val="Cover Title Char"/>
    <w:basedOn w:val="TitleChar"/>
    <w:link w:val="CoverTitle"/>
    <w:rsid w:val="007F17F2"/>
    <w:rPr>
      <w:rFonts w:ascii="Franklin Gothic Medium" w:eastAsiaTheme="majorEastAsia" w:hAnsi="Franklin Gothic Medium" w:cs="Times New Roman"/>
      <w:color w:val="406278"/>
      <w:spacing w:val="5"/>
      <w:kern w:val="28"/>
      <w:sz w:val="72"/>
      <w:szCs w:val="72"/>
    </w:rPr>
  </w:style>
  <w:style w:type="paragraph" w:customStyle="1" w:styleId="SITMAN-Questions">
    <w:name w:val="SITMAN - Questions"/>
    <w:link w:val="SITMAN-QuestionsChar"/>
    <w:rsid w:val="00512467"/>
    <w:pPr>
      <w:spacing w:after="240" w:line="240" w:lineRule="auto"/>
      <w:jc w:val="both"/>
    </w:pPr>
    <w:rPr>
      <w:rFonts w:ascii="Times New Roman" w:eastAsia="Times New Roman" w:hAnsi="Times New Roman" w:cs="Arial"/>
      <w:sz w:val="24"/>
      <w:szCs w:val="20"/>
    </w:rPr>
  </w:style>
  <w:style w:type="character" w:customStyle="1" w:styleId="SITMAN-QuestionsChar">
    <w:name w:val="SITMAN - Questions Char"/>
    <w:link w:val="SITMAN-Questions"/>
    <w:rsid w:val="00512467"/>
    <w:rPr>
      <w:rFonts w:ascii="Times New Roman" w:eastAsia="Times New Roman" w:hAnsi="Times New Roman" w:cs="Arial"/>
      <w:sz w:val="24"/>
      <w:szCs w:val="20"/>
    </w:rPr>
  </w:style>
  <w:style w:type="paragraph" w:customStyle="1" w:styleId="NumberBullet">
    <w:name w:val="Number Bullet"/>
    <w:basedOn w:val="BodyText"/>
    <w:uiPriority w:val="99"/>
    <w:rsid w:val="00512467"/>
    <w:pPr>
      <w:tabs>
        <w:tab w:val="num" w:pos="720"/>
      </w:tabs>
      <w:spacing w:after="160"/>
      <w:ind w:left="720" w:hanging="360"/>
      <w:jc w:val="both"/>
    </w:pPr>
    <w:rPr>
      <w:rFonts w:ascii="Times New Roman" w:hAnsi="Times New Roman"/>
      <w:sz w:val="24"/>
      <w:szCs w:val="24"/>
    </w:rPr>
  </w:style>
  <w:style w:type="paragraph" w:styleId="BodyText">
    <w:name w:val="Body Text"/>
    <w:basedOn w:val="Normal"/>
    <w:link w:val="BodyTextChar"/>
    <w:uiPriority w:val="99"/>
    <w:unhideWhenUsed/>
    <w:rsid w:val="00512467"/>
  </w:style>
  <w:style w:type="character" w:customStyle="1" w:styleId="BodyTextChar">
    <w:name w:val="Body Text Char"/>
    <w:basedOn w:val="DefaultParagraphFont"/>
    <w:link w:val="BodyText"/>
    <w:rsid w:val="00512467"/>
    <w:rPr>
      <w:rFonts w:ascii="Arial" w:hAnsi="Arial" w:cs="Times New Roman"/>
    </w:rPr>
  </w:style>
  <w:style w:type="paragraph" w:customStyle="1" w:styleId="ListNumber1">
    <w:name w:val="List Number 1"/>
    <w:basedOn w:val="Normal"/>
    <w:rsid w:val="00512467"/>
    <w:pPr>
      <w:keepNext/>
      <w:keepLines/>
      <w:numPr>
        <w:numId w:val="11"/>
      </w:numPr>
      <w:contextualSpacing/>
    </w:pPr>
    <w:rPr>
      <w:rFonts w:ascii="Times New Roman" w:hAnsi="Times New Roman"/>
      <w:sz w:val="24"/>
      <w:szCs w:val="24"/>
    </w:rPr>
  </w:style>
  <w:style w:type="paragraph" w:styleId="ListBullet">
    <w:name w:val="List Bullet"/>
    <w:basedOn w:val="Normal"/>
    <w:uiPriority w:val="99"/>
    <w:rsid w:val="00512467"/>
    <w:pPr>
      <w:numPr>
        <w:numId w:val="12"/>
      </w:numPr>
      <w:contextualSpacing/>
    </w:pPr>
    <w:rPr>
      <w:rFonts w:ascii="Times New Roman" w:hAnsi="Times New Roman"/>
      <w:sz w:val="24"/>
      <w:szCs w:val="24"/>
    </w:rPr>
  </w:style>
  <w:style w:type="paragraph" w:styleId="BodyText2">
    <w:name w:val="Body Text 2"/>
    <w:basedOn w:val="Normal"/>
    <w:link w:val="BodyText2Char"/>
    <w:uiPriority w:val="99"/>
    <w:unhideWhenUsed/>
    <w:rsid w:val="00512467"/>
    <w:pPr>
      <w:spacing w:line="480" w:lineRule="auto"/>
    </w:pPr>
    <w:rPr>
      <w:rFonts w:ascii="Times New Roman" w:hAnsi="Times New Roman"/>
      <w:sz w:val="24"/>
      <w:szCs w:val="24"/>
    </w:rPr>
  </w:style>
  <w:style w:type="character" w:customStyle="1" w:styleId="BodyText2Char">
    <w:name w:val="Body Text 2 Char"/>
    <w:basedOn w:val="DefaultParagraphFont"/>
    <w:link w:val="BodyText2"/>
    <w:uiPriority w:val="99"/>
    <w:rsid w:val="00512467"/>
    <w:rPr>
      <w:rFonts w:ascii="Times New Roman" w:eastAsia="Times New Roman" w:hAnsi="Times New Roman" w:cs="Times New Roman"/>
      <w:sz w:val="24"/>
      <w:szCs w:val="24"/>
    </w:rPr>
  </w:style>
  <w:style w:type="character" w:styleId="PageNumber">
    <w:name w:val="page number"/>
    <w:basedOn w:val="DefaultParagraphFont"/>
    <w:uiPriority w:val="99"/>
    <w:rsid w:val="001A5CC4"/>
  </w:style>
  <w:style w:type="paragraph" w:customStyle="1" w:styleId="Default">
    <w:name w:val="Default"/>
    <w:rsid w:val="005F13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UnresolvedMention1">
    <w:name w:val="Unresolved Mention1"/>
    <w:basedOn w:val="DefaultParagraphFont"/>
    <w:uiPriority w:val="99"/>
    <w:semiHidden/>
    <w:unhideWhenUsed/>
    <w:rsid w:val="00517993"/>
    <w:rPr>
      <w:color w:val="605E5C"/>
      <w:shd w:val="clear" w:color="auto" w:fill="E1DFDD"/>
    </w:rPr>
  </w:style>
  <w:style w:type="paragraph" w:styleId="Bibliography">
    <w:name w:val="Bibliography"/>
    <w:basedOn w:val="Normal"/>
    <w:next w:val="Normal"/>
    <w:uiPriority w:val="37"/>
    <w:unhideWhenUsed/>
    <w:rsid w:val="005D715E"/>
  </w:style>
  <w:style w:type="character" w:customStyle="1" w:styleId="ListParagraphChar">
    <w:name w:val="List Paragraph Char"/>
    <w:aliases w:val="List Paragraph - Bullet Level 1 Char,Issue Action POC Char,List Paragraph1 Char,3 Char,POCG Table Text Char,Dot pt Char,F5 List Paragraph Char,List Paragraph Char Char Char Char,Indicator Text Char,Numbered Para 1 Char,Bullet 1 Char"/>
    <w:link w:val="ListParagraph"/>
    <w:locked/>
    <w:rsid w:val="009626A7"/>
    <w:rPr>
      <w:rFonts w:ascii="Franklin Gothic Book" w:eastAsia="Times New Roman" w:hAnsi="Franklin Gothic Book" w:cs="Arial"/>
    </w:rPr>
  </w:style>
  <w:style w:type="character" w:styleId="UnresolvedMention">
    <w:name w:val="Unresolved Mention"/>
    <w:basedOn w:val="DefaultParagraphFont"/>
    <w:uiPriority w:val="99"/>
    <w:unhideWhenUsed/>
    <w:rsid w:val="00D90904"/>
    <w:rPr>
      <w:color w:val="605E5C"/>
      <w:shd w:val="clear" w:color="auto" w:fill="E1DFDD"/>
    </w:rPr>
  </w:style>
  <w:style w:type="character" w:styleId="Mention">
    <w:name w:val="Mention"/>
    <w:basedOn w:val="DefaultParagraphFont"/>
    <w:uiPriority w:val="99"/>
    <w:unhideWhenUsed/>
    <w:rsid w:val="00DB0163"/>
    <w:rPr>
      <w:color w:val="2B579A"/>
      <w:shd w:val="clear" w:color="auto" w:fill="E1DFDD"/>
    </w:rPr>
  </w:style>
  <w:style w:type="character" w:styleId="FollowedHyperlink">
    <w:name w:val="FollowedHyperlink"/>
    <w:basedOn w:val="DefaultParagraphFont"/>
    <w:uiPriority w:val="99"/>
    <w:semiHidden/>
    <w:unhideWhenUsed/>
    <w:rsid w:val="00FE289F"/>
    <w:rPr>
      <w:color w:val="954F72" w:themeColor="followedHyperlink"/>
      <w:u w:val="single"/>
    </w:rPr>
  </w:style>
  <w:style w:type="paragraph" w:customStyle="1" w:styleId="css-axufdj">
    <w:name w:val="css-axufdj"/>
    <w:basedOn w:val="Normal"/>
    <w:rsid w:val="00AF7592"/>
    <w:pPr>
      <w:spacing w:after="100" w:afterAutospacing="1" w:line="240" w:lineRule="auto"/>
      <w:ind w:left="300" w:right="300"/>
    </w:pPr>
    <w:rPr>
      <w:rFonts w:ascii="nyt-imperial" w:hAnsi="nyt-imperial" w:cs="Times New Roman"/>
      <w:sz w:val="24"/>
      <w:szCs w:val="24"/>
    </w:rPr>
  </w:style>
  <w:style w:type="character" w:customStyle="1" w:styleId="normaltextrun">
    <w:name w:val="normaltextrun"/>
    <w:basedOn w:val="DefaultParagraphFont"/>
    <w:rsid w:val="00D05A0B"/>
  </w:style>
  <w:style w:type="paragraph" w:styleId="HTMLPreformatted">
    <w:name w:val="HTML Preformatted"/>
    <w:basedOn w:val="Normal"/>
    <w:link w:val="HTMLPreformattedChar"/>
    <w:uiPriority w:val="99"/>
    <w:semiHidden/>
    <w:unhideWhenUsed/>
    <w:rsid w:val="00DD4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D416D"/>
    <w:rPr>
      <w:rFonts w:ascii="Courier New" w:eastAsia="Times New Roman" w:hAnsi="Courier New" w:cs="Courier New"/>
      <w:sz w:val="20"/>
      <w:szCs w:val="20"/>
    </w:rPr>
  </w:style>
  <w:style w:type="character" w:customStyle="1" w:styleId="imagecaption">
    <w:name w:val="imagecaption"/>
    <w:basedOn w:val="DefaultParagraphFont"/>
    <w:rsid w:val="00BF0EFB"/>
  </w:style>
  <w:style w:type="character" w:customStyle="1" w:styleId="Title1">
    <w:name w:val="Title1"/>
    <w:basedOn w:val="DefaultParagraphFont"/>
    <w:rsid w:val="00400419"/>
  </w:style>
  <w:style w:type="character" w:customStyle="1" w:styleId="maintext">
    <w:name w:val="maintext"/>
    <w:basedOn w:val="DefaultParagraphFont"/>
    <w:rsid w:val="00400419"/>
  </w:style>
  <w:style w:type="character" w:customStyle="1" w:styleId="tabletext0">
    <w:name w:val="tabletext"/>
    <w:basedOn w:val="DefaultParagraphFont"/>
    <w:rsid w:val="00400419"/>
  </w:style>
  <w:style w:type="character" w:styleId="Strong">
    <w:name w:val="Strong"/>
    <w:basedOn w:val="DefaultParagraphFont"/>
    <w:uiPriority w:val="22"/>
    <w:qFormat/>
    <w:rsid w:val="00400419"/>
    <w:rPr>
      <w:b/>
      <w:bCs/>
    </w:rPr>
  </w:style>
  <w:style w:type="character" w:customStyle="1" w:styleId="texttitle">
    <w:name w:val="texttitle"/>
    <w:basedOn w:val="DefaultParagraphFont"/>
    <w:rsid w:val="004E674D"/>
  </w:style>
  <w:style w:type="character" w:customStyle="1" w:styleId="highlight">
    <w:name w:val="highlight"/>
    <w:basedOn w:val="DefaultParagraphFont"/>
    <w:rsid w:val="00276FCB"/>
  </w:style>
  <w:style w:type="paragraph" w:customStyle="1" w:styleId="Pa12">
    <w:name w:val="Pa12"/>
    <w:basedOn w:val="Default"/>
    <w:next w:val="Default"/>
    <w:uiPriority w:val="99"/>
    <w:rsid w:val="00507A8E"/>
    <w:pPr>
      <w:spacing w:line="191" w:lineRule="atLeast"/>
    </w:pPr>
    <w:rPr>
      <w:rFonts w:ascii="Gotham Bold" w:eastAsiaTheme="minorHAnsi" w:hAnsi="Gotham Bold" w:cstheme="minorBidi"/>
      <w:color w:val="auto"/>
    </w:rPr>
  </w:style>
  <w:style w:type="paragraph" w:customStyle="1" w:styleId="Pa13">
    <w:name w:val="Pa13"/>
    <w:basedOn w:val="Default"/>
    <w:next w:val="Default"/>
    <w:uiPriority w:val="99"/>
    <w:rsid w:val="00507A8E"/>
    <w:pPr>
      <w:spacing w:line="191" w:lineRule="atLeast"/>
    </w:pPr>
    <w:rPr>
      <w:rFonts w:ascii="Gotham Bold" w:eastAsiaTheme="minorHAnsi" w:hAnsi="Gotham Bold" w:cstheme="minorBidi"/>
      <w:color w:val="auto"/>
    </w:rPr>
  </w:style>
  <w:style w:type="character" w:customStyle="1" w:styleId="A9">
    <w:name w:val="A9"/>
    <w:uiPriority w:val="99"/>
    <w:rsid w:val="00507A8E"/>
    <w:rPr>
      <w:rFonts w:ascii="Gotham Narrow Medium" w:hAnsi="Gotham Narrow Medium" w:cs="Gotham Narrow Medium"/>
      <w:color w:val="000000"/>
      <w:sz w:val="11"/>
      <w:szCs w:val="11"/>
    </w:rPr>
  </w:style>
  <w:style w:type="paragraph" w:customStyle="1" w:styleId="Pa14">
    <w:name w:val="Pa14"/>
    <w:basedOn w:val="Default"/>
    <w:next w:val="Default"/>
    <w:uiPriority w:val="99"/>
    <w:rsid w:val="00507A8E"/>
    <w:pPr>
      <w:spacing w:line="191" w:lineRule="atLeast"/>
    </w:pPr>
    <w:rPr>
      <w:rFonts w:ascii="Gotham Bold" w:eastAsiaTheme="minorHAnsi" w:hAnsi="Gotham Bold" w:cstheme="minorBidi"/>
      <w:color w:val="auto"/>
    </w:rPr>
  </w:style>
  <w:style w:type="character" w:customStyle="1" w:styleId="A5">
    <w:name w:val="A5"/>
    <w:uiPriority w:val="99"/>
    <w:rsid w:val="00507A8E"/>
    <w:rPr>
      <w:rFonts w:ascii="Gotham Medium" w:hAnsi="Gotham Medium" w:cs="Gotham Medium"/>
      <w:color w:val="F15B21"/>
      <w:sz w:val="16"/>
      <w:szCs w:val="16"/>
    </w:rPr>
  </w:style>
  <w:style w:type="paragraph" w:customStyle="1" w:styleId="pf0">
    <w:name w:val="pf0"/>
    <w:basedOn w:val="Normal"/>
    <w:rsid w:val="006E4D21"/>
    <w:pPr>
      <w:spacing w:before="100" w:beforeAutospacing="1" w:after="100" w:afterAutospacing="1" w:line="240" w:lineRule="auto"/>
    </w:pPr>
    <w:rPr>
      <w:rFonts w:ascii="Times New Roman" w:hAnsi="Times New Roman" w:cs="Times New Roman"/>
      <w:sz w:val="24"/>
      <w:szCs w:val="24"/>
    </w:rPr>
  </w:style>
  <w:style w:type="character" w:customStyle="1" w:styleId="cf01">
    <w:name w:val="cf01"/>
    <w:basedOn w:val="DefaultParagraphFont"/>
    <w:rsid w:val="006E4D21"/>
    <w:rPr>
      <w:rFonts w:ascii="Segoe UI" w:hAnsi="Segoe UI" w:cs="Segoe UI" w:hint="default"/>
      <w:sz w:val="18"/>
      <w:szCs w:val="18"/>
    </w:rPr>
  </w:style>
  <w:style w:type="character" w:customStyle="1" w:styleId="cf11">
    <w:name w:val="cf11"/>
    <w:basedOn w:val="DefaultParagraphFont"/>
    <w:rsid w:val="00BF77F3"/>
    <w:rPr>
      <w:rFonts w:ascii="Segoe UI" w:hAnsi="Segoe UI" w:cs="Segoe UI" w:hint="default"/>
      <w:sz w:val="18"/>
      <w:szCs w:val="18"/>
      <w:shd w:val="clear" w:color="auto" w:fill="FFFF00"/>
    </w:rPr>
  </w:style>
  <w:style w:type="character" w:customStyle="1" w:styleId="subscribe-text">
    <w:name w:val="subscribe-text"/>
    <w:basedOn w:val="DefaultParagraphFont"/>
    <w:rsid w:val="00A72F45"/>
  </w:style>
  <w:style w:type="paragraph" w:customStyle="1" w:styleId="Standard">
    <w:name w:val="Standard"/>
    <w:rsid w:val="00B83CAE"/>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numbering" w:customStyle="1" w:styleId="WWNum13">
    <w:name w:val="WWNum13"/>
    <w:basedOn w:val="NoList"/>
    <w:rsid w:val="00FE41B0"/>
    <w:pPr>
      <w:numPr>
        <w:numId w:val="19"/>
      </w:numPr>
    </w:pPr>
  </w:style>
  <w:style w:type="numbering" w:customStyle="1" w:styleId="WWNum111">
    <w:name w:val="WWNum111"/>
    <w:basedOn w:val="NoList"/>
    <w:rsid w:val="00FE41B0"/>
    <w:pPr>
      <w:numPr>
        <w:numId w:val="20"/>
      </w:numPr>
    </w:pPr>
  </w:style>
  <w:style w:type="table" w:styleId="GridTable3">
    <w:name w:val="Grid Table 3"/>
    <w:basedOn w:val="TableNormal"/>
    <w:uiPriority w:val="48"/>
    <w:rsid w:val="009F3225"/>
    <w:pPr>
      <w:spacing w:after="0" w:line="240" w:lineRule="auto"/>
    </w:pPr>
    <w:tblPr>
      <w:tblStyleRowBandSize w:val="1"/>
      <w:tblStyleColBandSize w:val="1"/>
      <w:tblBorders>
        <w:top w:val="single" w:sz="4" w:space="0" w:color="848484" w:themeColor="text1" w:themeTint="99"/>
        <w:left w:val="single" w:sz="4" w:space="0" w:color="848484" w:themeColor="text1" w:themeTint="99"/>
        <w:bottom w:val="single" w:sz="4" w:space="0" w:color="848484" w:themeColor="text1" w:themeTint="99"/>
        <w:right w:val="single" w:sz="4" w:space="0" w:color="848484" w:themeColor="text1" w:themeTint="99"/>
        <w:insideH w:val="single" w:sz="4" w:space="0" w:color="848484" w:themeColor="text1" w:themeTint="99"/>
        <w:insideV w:val="single" w:sz="4" w:space="0" w:color="848484" w:themeColor="text1" w:themeTint="99"/>
      </w:tblBorders>
    </w:tblPr>
    <w:tblStylePr w:type="firstRow">
      <w:rPr>
        <w:b/>
        <w:bCs/>
      </w:rPr>
      <w:tblPr/>
      <w:tcPr>
        <w:tcBorders>
          <w:top w:val="nil"/>
          <w:left w:val="nil"/>
          <w:right w:val="nil"/>
          <w:insideH w:val="nil"/>
          <w:insideV w:val="nil"/>
        </w:tcBorders>
        <w:shd w:val="clear" w:color="auto" w:fill="999999" w:themeFill="background1"/>
      </w:tcPr>
    </w:tblStylePr>
    <w:tblStylePr w:type="lastRow">
      <w:rPr>
        <w:b/>
        <w:bCs/>
      </w:rPr>
      <w:tblPr/>
      <w:tcPr>
        <w:tcBorders>
          <w:left w:val="nil"/>
          <w:bottom w:val="nil"/>
          <w:right w:val="nil"/>
          <w:insideH w:val="nil"/>
          <w:insideV w:val="nil"/>
        </w:tcBorders>
        <w:shd w:val="clear" w:color="auto" w:fill="999999" w:themeFill="background1"/>
      </w:tcPr>
    </w:tblStylePr>
    <w:tblStylePr w:type="firstCol">
      <w:pPr>
        <w:jc w:val="right"/>
      </w:pPr>
      <w:rPr>
        <w:i/>
        <w:iCs/>
      </w:rPr>
      <w:tblPr/>
      <w:tcPr>
        <w:tcBorders>
          <w:top w:val="nil"/>
          <w:left w:val="nil"/>
          <w:bottom w:val="nil"/>
          <w:insideH w:val="nil"/>
          <w:insideV w:val="nil"/>
        </w:tcBorders>
        <w:shd w:val="clear" w:color="auto" w:fill="999999" w:themeFill="background1"/>
      </w:tcPr>
    </w:tblStylePr>
    <w:tblStylePr w:type="lastCol">
      <w:rPr>
        <w:i/>
        <w:iCs/>
      </w:rPr>
      <w:tblPr/>
      <w:tcPr>
        <w:tcBorders>
          <w:top w:val="nil"/>
          <w:bottom w:val="nil"/>
          <w:right w:val="nil"/>
          <w:insideH w:val="nil"/>
          <w:insideV w:val="nil"/>
        </w:tcBorders>
        <w:shd w:val="clear" w:color="auto" w:fill="999999" w:themeFill="background1"/>
      </w:tcPr>
    </w:tblStylePr>
    <w:tblStylePr w:type="band1Vert">
      <w:tblPr/>
      <w:tcPr>
        <w:shd w:val="clear" w:color="auto" w:fill="D6D6D6" w:themeFill="text1" w:themeFillTint="33"/>
      </w:tcPr>
    </w:tblStylePr>
    <w:tblStylePr w:type="band1Horz">
      <w:tblPr/>
      <w:tcPr>
        <w:shd w:val="clear" w:color="auto" w:fill="D6D6D6" w:themeFill="text1" w:themeFillTint="33"/>
      </w:tcPr>
    </w:tblStylePr>
    <w:tblStylePr w:type="neCell">
      <w:tblPr/>
      <w:tcPr>
        <w:tcBorders>
          <w:bottom w:val="single" w:sz="4" w:space="0" w:color="848484" w:themeColor="text1" w:themeTint="99"/>
        </w:tcBorders>
      </w:tcPr>
    </w:tblStylePr>
    <w:tblStylePr w:type="nwCell">
      <w:tblPr/>
      <w:tcPr>
        <w:tcBorders>
          <w:bottom w:val="single" w:sz="4" w:space="0" w:color="848484" w:themeColor="text1" w:themeTint="99"/>
        </w:tcBorders>
      </w:tcPr>
    </w:tblStylePr>
    <w:tblStylePr w:type="seCell">
      <w:tblPr/>
      <w:tcPr>
        <w:tcBorders>
          <w:top w:val="single" w:sz="4" w:space="0" w:color="848484" w:themeColor="text1" w:themeTint="99"/>
        </w:tcBorders>
      </w:tcPr>
    </w:tblStylePr>
    <w:tblStylePr w:type="swCell">
      <w:tblPr/>
      <w:tcPr>
        <w:tcBorders>
          <w:top w:val="single" w:sz="4" w:space="0" w:color="848484" w:themeColor="text1" w:themeTint="99"/>
        </w:tcBorders>
      </w:tcPr>
    </w:tblStylePr>
  </w:style>
  <w:style w:type="table" w:styleId="GridTable1Light">
    <w:name w:val="Grid Table 1 Light"/>
    <w:basedOn w:val="TableNormal"/>
    <w:uiPriority w:val="46"/>
    <w:rsid w:val="00A24AB1"/>
    <w:pPr>
      <w:spacing w:after="0" w:line="240" w:lineRule="auto"/>
    </w:pPr>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table" w:customStyle="1" w:styleId="Table">
    <w:name w:val="Table"/>
    <w:basedOn w:val="TableNormal"/>
    <w:rsid w:val="00AF7BC9"/>
    <w:pPr>
      <w:spacing w:after="0" w:line="240" w:lineRule="auto"/>
    </w:pPr>
    <w:rPr>
      <w:rFonts w:ascii="Arial" w:eastAsia="Times New Roman" w:hAnsi="Arial"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pPr>
        <w:jc w:val="center"/>
      </w:pPr>
      <w:rPr>
        <w:rFonts w:ascii="Courier New" w:hAnsi="Courier New"/>
        <w:b w:val="0"/>
        <w:sz w:val="20"/>
      </w:rPr>
      <w:tblPr/>
      <w:tcPr>
        <w:tcBorders>
          <w:insideH w:val="single" w:sz="4" w:space="0" w:color="FFFFFF"/>
          <w:insideV w:val="single" w:sz="4" w:space="0" w:color="FFFFFF"/>
        </w:tcBorders>
        <w:shd w:val="clear" w:color="auto" w:fill="00008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4208">
      <w:bodyDiv w:val="1"/>
      <w:marLeft w:val="0"/>
      <w:marRight w:val="0"/>
      <w:marTop w:val="0"/>
      <w:marBottom w:val="0"/>
      <w:divBdr>
        <w:top w:val="none" w:sz="0" w:space="0" w:color="auto"/>
        <w:left w:val="none" w:sz="0" w:space="0" w:color="auto"/>
        <w:bottom w:val="none" w:sz="0" w:space="0" w:color="auto"/>
        <w:right w:val="none" w:sz="0" w:space="0" w:color="auto"/>
      </w:divBdr>
    </w:div>
    <w:div w:id="8023519">
      <w:bodyDiv w:val="1"/>
      <w:marLeft w:val="0"/>
      <w:marRight w:val="0"/>
      <w:marTop w:val="0"/>
      <w:marBottom w:val="0"/>
      <w:divBdr>
        <w:top w:val="none" w:sz="0" w:space="0" w:color="auto"/>
        <w:left w:val="none" w:sz="0" w:space="0" w:color="auto"/>
        <w:bottom w:val="none" w:sz="0" w:space="0" w:color="auto"/>
        <w:right w:val="none" w:sz="0" w:space="0" w:color="auto"/>
      </w:divBdr>
    </w:div>
    <w:div w:id="72897859">
      <w:bodyDiv w:val="1"/>
      <w:marLeft w:val="0"/>
      <w:marRight w:val="0"/>
      <w:marTop w:val="0"/>
      <w:marBottom w:val="0"/>
      <w:divBdr>
        <w:top w:val="none" w:sz="0" w:space="0" w:color="auto"/>
        <w:left w:val="none" w:sz="0" w:space="0" w:color="auto"/>
        <w:bottom w:val="none" w:sz="0" w:space="0" w:color="auto"/>
        <w:right w:val="none" w:sz="0" w:space="0" w:color="auto"/>
      </w:divBdr>
    </w:div>
    <w:div w:id="123887158">
      <w:bodyDiv w:val="1"/>
      <w:marLeft w:val="0"/>
      <w:marRight w:val="0"/>
      <w:marTop w:val="0"/>
      <w:marBottom w:val="0"/>
      <w:divBdr>
        <w:top w:val="none" w:sz="0" w:space="0" w:color="auto"/>
        <w:left w:val="none" w:sz="0" w:space="0" w:color="auto"/>
        <w:bottom w:val="none" w:sz="0" w:space="0" w:color="auto"/>
        <w:right w:val="none" w:sz="0" w:space="0" w:color="auto"/>
      </w:divBdr>
    </w:div>
    <w:div w:id="166604794">
      <w:bodyDiv w:val="1"/>
      <w:marLeft w:val="0"/>
      <w:marRight w:val="0"/>
      <w:marTop w:val="0"/>
      <w:marBottom w:val="0"/>
      <w:divBdr>
        <w:top w:val="none" w:sz="0" w:space="0" w:color="auto"/>
        <w:left w:val="none" w:sz="0" w:space="0" w:color="auto"/>
        <w:bottom w:val="none" w:sz="0" w:space="0" w:color="auto"/>
        <w:right w:val="none" w:sz="0" w:space="0" w:color="auto"/>
      </w:divBdr>
    </w:div>
    <w:div w:id="180515460">
      <w:bodyDiv w:val="1"/>
      <w:marLeft w:val="0"/>
      <w:marRight w:val="0"/>
      <w:marTop w:val="0"/>
      <w:marBottom w:val="0"/>
      <w:divBdr>
        <w:top w:val="none" w:sz="0" w:space="0" w:color="auto"/>
        <w:left w:val="none" w:sz="0" w:space="0" w:color="auto"/>
        <w:bottom w:val="none" w:sz="0" w:space="0" w:color="auto"/>
        <w:right w:val="none" w:sz="0" w:space="0" w:color="auto"/>
      </w:divBdr>
    </w:div>
    <w:div w:id="185871900">
      <w:bodyDiv w:val="1"/>
      <w:marLeft w:val="0"/>
      <w:marRight w:val="0"/>
      <w:marTop w:val="0"/>
      <w:marBottom w:val="0"/>
      <w:divBdr>
        <w:top w:val="none" w:sz="0" w:space="0" w:color="auto"/>
        <w:left w:val="none" w:sz="0" w:space="0" w:color="auto"/>
        <w:bottom w:val="none" w:sz="0" w:space="0" w:color="auto"/>
        <w:right w:val="none" w:sz="0" w:space="0" w:color="auto"/>
      </w:divBdr>
    </w:div>
    <w:div w:id="254360375">
      <w:bodyDiv w:val="1"/>
      <w:marLeft w:val="0"/>
      <w:marRight w:val="0"/>
      <w:marTop w:val="0"/>
      <w:marBottom w:val="0"/>
      <w:divBdr>
        <w:top w:val="none" w:sz="0" w:space="0" w:color="auto"/>
        <w:left w:val="none" w:sz="0" w:space="0" w:color="auto"/>
        <w:bottom w:val="none" w:sz="0" w:space="0" w:color="auto"/>
        <w:right w:val="none" w:sz="0" w:space="0" w:color="auto"/>
      </w:divBdr>
      <w:divsChild>
        <w:div w:id="90779783">
          <w:blockQuote w:val="1"/>
          <w:marLeft w:val="720"/>
          <w:marRight w:val="0"/>
          <w:marTop w:val="100"/>
          <w:marBottom w:val="100"/>
          <w:divBdr>
            <w:top w:val="none" w:sz="0" w:space="0" w:color="auto"/>
            <w:left w:val="none" w:sz="0" w:space="0" w:color="auto"/>
            <w:bottom w:val="none" w:sz="0" w:space="0" w:color="auto"/>
            <w:right w:val="none" w:sz="0" w:space="0" w:color="auto"/>
          </w:divBdr>
        </w:div>
        <w:div w:id="892885161">
          <w:marLeft w:val="0"/>
          <w:marRight w:val="0"/>
          <w:marTop w:val="0"/>
          <w:marBottom w:val="0"/>
          <w:divBdr>
            <w:top w:val="none" w:sz="0" w:space="0" w:color="auto"/>
            <w:left w:val="none" w:sz="0" w:space="0" w:color="auto"/>
            <w:bottom w:val="none" w:sz="0" w:space="0" w:color="auto"/>
            <w:right w:val="none" w:sz="0" w:space="0" w:color="auto"/>
          </w:divBdr>
        </w:div>
        <w:div w:id="1735346361">
          <w:marLeft w:val="0"/>
          <w:marRight w:val="0"/>
          <w:marTop w:val="0"/>
          <w:marBottom w:val="0"/>
          <w:divBdr>
            <w:top w:val="none" w:sz="0" w:space="0" w:color="auto"/>
            <w:left w:val="none" w:sz="0" w:space="0" w:color="auto"/>
            <w:bottom w:val="none" w:sz="0" w:space="0" w:color="auto"/>
            <w:right w:val="none" w:sz="0" w:space="0" w:color="auto"/>
          </w:divBdr>
        </w:div>
        <w:div w:id="1751612268">
          <w:marLeft w:val="0"/>
          <w:marRight w:val="0"/>
          <w:marTop w:val="0"/>
          <w:marBottom w:val="0"/>
          <w:divBdr>
            <w:top w:val="none" w:sz="0" w:space="0" w:color="auto"/>
            <w:left w:val="none" w:sz="0" w:space="0" w:color="auto"/>
            <w:bottom w:val="none" w:sz="0" w:space="0" w:color="auto"/>
            <w:right w:val="none" w:sz="0" w:space="0" w:color="auto"/>
          </w:divBdr>
        </w:div>
        <w:div w:id="1855613964">
          <w:marLeft w:val="0"/>
          <w:marRight w:val="0"/>
          <w:marTop w:val="0"/>
          <w:marBottom w:val="0"/>
          <w:divBdr>
            <w:top w:val="none" w:sz="0" w:space="0" w:color="auto"/>
            <w:left w:val="none" w:sz="0" w:space="0" w:color="auto"/>
            <w:bottom w:val="none" w:sz="0" w:space="0" w:color="auto"/>
            <w:right w:val="none" w:sz="0" w:space="0" w:color="auto"/>
          </w:divBdr>
        </w:div>
        <w:div w:id="2105568577">
          <w:blockQuote w:val="1"/>
          <w:marLeft w:val="720"/>
          <w:marRight w:val="0"/>
          <w:marTop w:val="100"/>
          <w:marBottom w:val="100"/>
          <w:divBdr>
            <w:top w:val="none" w:sz="0" w:space="0" w:color="auto"/>
            <w:left w:val="none" w:sz="0" w:space="0" w:color="auto"/>
            <w:bottom w:val="none" w:sz="0" w:space="0" w:color="auto"/>
            <w:right w:val="none" w:sz="0" w:space="0" w:color="auto"/>
          </w:divBdr>
        </w:div>
        <w:div w:id="2143649629">
          <w:marLeft w:val="0"/>
          <w:marRight w:val="0"/>
          <w:marTop w:val="0"/>
          <w:marBottom w:val="0"/>
          <w:divBdr>
            <w:top w:val="none" w:sz="0" w:space="0" w:color="auto"/>
            <w:left w:val="none" w:sz="0" w:space="0" w:color="auto"/>
            <w:bottom w:val="none" w:sz="0" w:space="0" w:color="auto"/>
            <w:right w:val="none" w:sz="0" w:space="0" w:color="auto"/>
          </w:divBdr>
        </w:div>
      </w:divsChild>
    </w:div>
    <w:div w:id="285475202">
      <w:bodyDiv w:val="1"/>
      <w:marLeft w:val="0"/>
      <w:marRight w:val="0"/>
      <w:marTop w:val="0"/>
      <w:marBottom w:val="0"/>
      <w:divBdr>
        <w:top w:val="none" w:sz="0" w:space="0" w:color="auto"/>
        <w:left w:val="none" w:sz="0" w:space="0" w:color="auto"/>
        <w:bottom w:val="none" w:sz="0" w:space="0" w:color="auto"/>
        <w:right w:val="none" w:sz="0" w:space="0" w:color="auto"/>
      </w:divBdr>
    </w:div>
    <w:div w:id="301084893">
      <w:bodyDiv w:val="1"/>
      <w:marLeft w:val="0"/>
      <w:marRight w:val="0"/>
      <w:marTop w:val="0"/>
      <w:marBottom w:val="0"/>
      <w:divBdr>
        <w:top w:val="none" w:sz="0" w:space="0" w:color="auto"/>
        <w:left w:val="none" w:sz="0" w:space="0" w:color="auto"/>
        <w:bottom w:val="none" w:sz="0" w:space="0" w:color="auto"/>
        <w:right w:val="none" w:sz="0" w:space="0" w:color="auto"/>
      </w:divBdr>
    </w:div>
    <w:div w:id="313142729">
      <w:bodyDiv w:val="1"/>
      <w:marLeft w:val="0"/>
      <w:marRight w:val="0"/>
      <w:marTop w:val="0"/>
      <w:marBottom w:val="0"/>
      <w:divBdr>
        <w:top w:val="none" w:sz="0" w:space="0" w:color="auto"/>
        <w:left w:val="none" w:sz="0" w:space="0" w:color="auto"/>
        <w:bottom w:val="none" w:sz="0" w:space="0" w:color="auto"/>
        <w:right w:val="none" w:sz="0" w:space="0" w:color="auto"/>
      </w:divBdr>
      <w:divsChild>
        <w:div w:id="49499332">
          <w:marLeft w:val="0"/>
          <w:marRight w:val="0"/>
          <w:marTop w:val="0"/>
          <w:marBottom w:val="0"/>
          <w:divBdr>
            <w:top w:val="none" w:sz="0" w:space="0" w:color="auto"/>
            <w:left w:val="none" w:sz="0" w:space="0" w:color="auto"/>
            <w:bottom w:val="none" w:sz="0" w:space="0" w:color="auto"/>
            <w:right w:val="none" w:sz="0" w:space="0" w:color="auto"/>
          </w:divBdr>
        </w:div>
        <w:div w:id="1282226336">
          <w:marLeft w:val="0"/>
          <w:marRight w:val="0"/>
          <w:marTop w:val="0"/>
          <w:marBottom w:val="0"/>
          <w:divBdr>
            <w:top w:val="none" w:sz="0" w:space="0" w:color="auto"/>
            <w:left w:val="none" w:sz="0" w:space="0" w:color="auto"/>
            <w:bottom w:val="none" w:sz="0" w:space="0" w:color="auto"/>
            <w:right w:val="none" w:sz="0" w:space="0" w:color="auto"/>
          </w:divBdr>
        </w:div>
      </w:divsChild>
    </w:div>
    <w:div w:id="333841301">
      <w:bodyDiv w:val="1"/>
      <w:marLeft w:val="0"/>
      <w:marRight w:val="0"/>
      <w:marTop w:val="0"/>
      <w:marBottom w:val="0"/>
      <w:divBdr>
        <w:top w:val="none" w:sz="0" w:space="0" w:color="auto"/>
        <w:left w:val="none" w:sz="0" w:space="0" w:color="auto"/>
        <w:bottom w:val="none" w:sz="0" w:space="0" w:color="auto"/>
        <w:right w:val="none" w:sz="0" w:space="0" w:color="auto"/>
      </w:divBdr>
      <w:divsChild>
        <w:div w:id="1906720625">
          <w:marLeft w:val="0"/>
          <w:marRight w:val="0"/>
          <w:marTop w:val="0"/>
          <w:marBottom w:val="300"/>
          <w:divBdr>
            <w:top w:val="none" w:sz="0" w:space="0" w:color="auto"/>
            <w:left w:val="none" w:sz="0" w:space="0" w:color="auto"/>
            <w:bottom w:val="none" w:sz="0" w:space="0" w:color="auto"/>
            <w:right w:val="none" w:sz="0" w:space="0" w:color="auto"/>
          </w:divBdr>
          <w:divsChild>
            <w:div w:id="1368606701">
              <w:marLeft w:val="0"/>
              <w:marRight w:val="0"/>
              <w:marTop w:val="0"/>
              <w:marBottom w:val="0"/>
              <w:divBdr>
                <w:top w:val="none" w:sz="0" w:space="0" w:color="auto"/>
                <w:left w:val="none" w:sz="0" w:space="0" w:color="auto"/>
                <w:bottom w:val="none" w:sz="0" w:space="0" w:color="auto"/>
                <w:right w:val="none" w:sz="0" w:space="0" w:color="auto"/>
              </w:divBdr>
              <w:divsChild>
                <w:div w:id="47146317">
                  <w:marLeft w:val="-225"/>
                  <w:marRight w:val="-225"/>
                  <w:marTop w:val="0"/>
                  <w:marBottom w:val="0"/>
                  <w:divBdr>
                    <w:top w:val="none" w:sz="0" w:space="0" w:color="auto"/>
                    <w:left w:val="none" w:sz="0" w:space="0" w:color="auto"/>
                    <w:bottom w:val="none" w:sz="0" w:space="0" w:color="auto"/>
                    <w:right w:val="none" w:sz="0" w:space="0" w:color="auto"/>
                  </w:divBdr>
                  <w:divsChild>
                    <w:div w:id="729839447">
                      <w:marLeft w:val="0"/>
                      <w:marRight w:val="0"/>
                      <w:marTop w:val="0"/>
                      <w:marBottom w:val="0"/>
                      <w:divBdr>
                        <w:top w:val="none" w:sz="0" w:space="0" w:color="auto"/>
                        <w:left w:val="none" w:sz="0" w:space="0" w:color="auto"/>
                        <w:bottom w:val="none" w:sz="0" w:space="0" w:color="auto"/>
                        <w:right w:val="none" w:sz="0" w:space="0" w:color="auto"/>
                      </w:divBdr>
                      <w:divsChild>
                        <w:div w:id="1855075049">
                          <w:marLeft w:val="0"/>
                          <w:marRight w:val="0"/>
                          <w:marTop w:val="0"/>
                          <w:marBottom w:val="0"/>
                          <w:divBdr>
                            <w:top w:val="none" w:sz="0" w:space="0" w:color="auto"/>
                            <w:left w:val="none" w:sz="0" w:space="0" w:color="auto"/>
                            <w:bottom w:val="none" w:sz="0" w:space="0" w:color="auto"/>
                            <w:right w:val="none" w:sz="0" w:space="0" w:color="auto"/>
                          </w:divBdr>
                        </w:div>
                      </w:divsChild>
                    </w:div>
                    <w:div w:id="13676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941251">
          <w:marLeft w:val="0"/>
          <w:marRight w:val="0"/>
          <w:marTop w:val="0"/>
          <w:marBottom w:val="0"/>
          <w:divBdr>
            <w:top w:val="none" w:sz="0" w:space="0" w:color="auto"/>
            <w:left w:val="none" w:sz="0" w:space="0" w:color="auto"/>
            <w:bottom w:val="none" w:sz="0" w:space="0" w:color="auto"/>
            <w:right w:val="none" w:sz="0" w:space="0" w:color="auto"/>
          </w:divBdr>
          <w:divsChild>
            <w:div w:id="1529297103">
              <w:marLeft w:val="0"/>
              <w:marRight w:val="0"/>
              <w:marTop w:val="0"/>
              <w:marBottom w:val="0"/>
              <w:divBdr>
                <w:top w:val="none" w:sz="0" w:space="0" w:color="auto"/>
                <w:left w:val="none" w:sz="0" w:space="0" w:color="auto"/>
                <w:bottom w:val="none" w:sz="0" w:space="0" w:color="auto"/>
                <w:right w:val="none" w:sz="0" w:space="0" w:color="auto"/>
              </w:divBdr>
              <w:divsChild>
                <w:div w:id="696076586">
                  <w:marLeft w:val="-225"/>
                  <w:marRight w:val="-225"/>
                  <w:marTop w:val="0"/>
                  <w:marBottom w:val="0"/>
                  <w:divBdr>
                    <w:top w:val="none" w:sz="0" w:space="0" w:color="auto"/>
                    <w:left w:val="none" w:sz="0" w:space="0" w:color="auto"/>
                    <w:bottom w:val="none" w:sz="0" w:space="0" w:color="auto"/>
                    <w:right w:val="none" w:sz="0" w:space="0" w:color="auto"/>
                  </w:divBdr>
                  <w:divsChild>
                    <w:div w:id="4036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65486">
      <w:bodyDiv w:val="1"/>
      <w:marLeft w:val="0"/>
      <w:marRight w:val="0"/>
      <w:marTop w:val="0"/>
      <w:marBottom w:val="0"/>
      <w:divBdr>
        <w:top w:val="none" w:sz="0" w:space="0" w:color="auto"/>
        <w:left w:val="none" w:sz="0" w:space="0" w:color="auto"/>
        <w:bottom w:val="none" w:sz="0" w:space="0" w:color="auto"/>
        <w:right w:val="none" w:sz="0" w:space="0" w:color="auto"/>
      </w:divBdr>
    </w:div>
    <w:div w:id="405999607">
      <w:bodyDiv w:val="1"/>
      <w:marLeft w:val="0"/>
      <w:marRight w:val="0"/>
      <w:marTop w:val="0"/>
      <w:marBottom w:val="0"/>
      <w:divBdr>
        <w:top w:val="none" w:sz="0" w:space="0" w:color="auto"/>
        <w:left w:val="none" w:sz="0" w:space="0" w:color="auto"/>
        <w:bottom w:val="none" w:sz="0" w:space="0" w:color="auto"/>
        <w:right w:val="none" w:sz="0" w:space="0" w:color="auto"/>
      </w:divBdr>
    </w:div>
    <w:div w:id="446971922">
      <w:bodyDiv w:val="1"/>
      <w:marLeft w:val="0"/>
      <w:marRight w:val="0"/>
      <w:marTop w:val="0"/>
      <w:marBottom w:val="0"/>
      <w:divBdr>
        <w:top w:val="none" w:sz="0" w:space="0" w:color="auto"/>
        <w:left w:val="none" w:sz="0" w:space="0" w:color="auto"/>
        <w:bottom w:val="none" w:sz="0" w:space="0" w:color="auto"/>
        <w:right w:val="none" w:sz="0" w:space="0" w:color="auto"/>
      </w:divBdr>
    </w:div>
    <w:div w:id="457845486">
      <w:bodyDiv w:val="1"/>
      <w:marLeft w:val="0"/>
      <w:marRight w:val="0"/>
      <w:marTop w:val="0"/>
      <w:marBottom w:val="0"/>
      <w:divBdr>
        <w:top w:val="none" w:sz="0" w:space="0" w:color="auto"/>
        <w:left w:val="none" w:sz="0" w:space="0" w:color="auto"/>
        <w:bottom w:val="none" w:sz="0" w:space="0" w:color="auto"/>
        <w:right w:val="none" w:sz="0" w:space="0" w:color="auto"/>
      </w:divBdr>
    </w:div>
    <w:div w:id="503277902">
      <w:bodyDiv w:val="1"/>
      <w:marLeft w:val="0"/>
      <w:marRight w:val="0"/>
      <w:marTop w:val="0"/>
      <w:marBottom w:val="0"/>
      <w:divBdr>
        <w:top w:val="none" w:sz="0" w:space="0" w:color="auto"/>
        <w:left w:val="none" w:sz="0" w:space="0" w:color="auto"/>
        <w:bottom w:val="none" w:sz="0" w:space="0" w:color="auto"/>
        <w:right w:val="none" w:sz="0" w:space="0" w:color="auto"/>
      </w:divBdr>
    </w:div>
    <w:div w:id="544368421">
      <w:bodyDiv w:val="1"/>
      <w:marLeft w:val="0"/>
      <w:marRight w:val="0"/>
      <w:marTop w:val="0"/>
      <w:marBottom w:val="0"/>
      <w:divBdr>
        <w:top w:val="none" w:sz="0" w:space="0" w:color="auto"/>
        <w:left w:val="none" w:sz="0" w:space="0" w:color="auto"/>
        <w:bottom w:val="none" w:sz="0" w:space="0" w:color="auto"/>
        <w:right w:val="none" w:sz="0" w:space="0" w:color="auto"/>
      </w:divBdr>
      <w:divsChild>
        <w:div w:id="12074029">
          <w:marLeft w:val="0"/>
          <w:marRight w:val="0"/>
          <w:marTop w:val="0"/>
          <w:marBottom w:val="0"/>
          <w:divBdr>
            <w:top w:val="none" w:sz="0" w:space="0" w:color="auto"/>
            <w:left w:val="none" w:sz="0" w:space="0" w:color="auto"/>
            <w:bottom w:val="none" w:sz="0" w:space="0" w:color="auto"/>
            <w:right w:val="none" w:sz="0" w:space="0" w:color="auto"/>
          </w:divBdr>
          <w:divsChild>
            <w:div w:id="411702617">
              <w:marLeft w:val="0"/>
              <w:marRight w:val="0"/>
              <w:marTop w:val="0"/>
              <w:marBottom w:val="0"/>
              <w:divBdr>
                <w:top w:val="none" w:sz="0" w:space="0" w:color="auto"/>
                <w:left w:val="none" w:sz="0" w:space="0" w:color="auto"/>
                <w:bottom w:val="none" w:sz="0" w:space="0" w:color="auto"/>
                <w:right w:val="none" w:sz="0" w:space="0" w:color="auto"/>
              </w:divBdr>
            </w:div>
            <w:div w:id="624585682">
              <w:marLeft w:val="0"/>
              <w:marRight w:val="0"/>
              <w:marTop w:val="0"/>
              <w:marBottom w:val="0"/>
              <w:divBdr>
                <w:top w:val="none" w:sz="0" w:space="0" w:color="auto"/>
                <w:left w:val="none" w:sz="0" w:space="0" w:color="auto"/>
                <w:bottom w:val="none" w:sz="0" w:space="0" w:color="auto"/>
                <w:right w:val="none" w:sz="0" w:space="0" w:color="auto"/>
              </w:divBdr>
            </w:div>
            <w:div w:id="691498118">
              <w:marLeft w:val="0"/>
              <w:marRight w:val="0"/>
              <w:marTop w:val="0"/>
              <w:marBottom w:val="0"/>
              <w:divBdr>
                <w:top w:val="none" w:sz="0" w:space="0" w:color="auto"/>
                <w:left w:val="none" w:sz="0" w:space="0" w:color="auto"/>
                <w:bottom w:val="none" w:sz="0" w:space="0" w:color="auto"/>
                <w:right w:val="none" w:sz="0" w:space="0" w:color="auto"/>
              </w:divBdr>
            </w:div>
            <w:div w:id="735468608">
              <w:marLeft w:val="0"/>
              <w:marRight w:val="0"/>
              <w:marTop w:val="0"/>
              <w:marBottom w:val="0"/>
              <w:divBdr>
                <w:top w:val="none" w:sz="0" w:space="0" w:color="auto"/>
                <w:left w:val="none" w:sz="0" w:space="0" w:color="auto"/>
                <w:bottom w:val="none" w:sz="0" w:space="0" w:color="auto"/>
                <w:right w:val="none" w:sz="0" w:space="0" w:color="auto"/>
              </w:divBdr>
            </w:div>
            <w:div w:id="1482841825">
              <w:marLeft w:val="0"/>
              <w:marRight w:val="0"/>
              <w:marTop w:val="0"/>
              <w:marBottom w:val="0"/>
              <w:divBdr>
                <w:top w:val="none" w:sz="0" w:space="0" w:color="auto"/>
                <w:left w:val="none" w:sz="0" w:space="0" w:color="auto"/>
                <w:bottom w:val="none" w:sz="0" w:space="0" w:color="auto"/>
                <w:right w:val="none" w:sz="0" w:space="0" w:color="auto"/>
              </w:divBdr>
            </w:div>
          </w:divsChild>
        </w:div>
        <w:div w:id="38207684">
          <w:marLeft w:val="0"/>
          <w:marRight w:val="0"/>
          <w:marTop w:val="0"/>
          <w:marBottom w:val="0"/>
          <w:divBdr>
            <w:top w:val="none" w:sz="0" w:space="0" w:color="auto"/>
            <w:left w:val="none" w:sz="0" w:space="0" w:color="auto"/>
            <w:bottom w:val="none" w:sz="0" w:space="0" w:color="auto"/>
            <w:right w:val="none" w:sz="0" w:space="0" w:color="auto"/>
          </w:divBdr>
          <w:divsChild>
            <w:div w:id="97483997">
              <w:marLeft w:val="0"/>
              <w:marRight w:val="0"/>
              <w:marTop w:val="0"/>
              <w:marBottom w:val="0"/>
              <w:divBdr>
                <w:top w:val="none" w:sz="0" w:space="0" w:color="auto"/>
                <w:left w:val="none" w:sz="0" w:space="0" w:color="auto"/>
                <w:bottom w:val="none" w:sz="0" w:space="0" w:color="auto"/>
                <w:right w:val="none" w:sz="0" w:space="0" w:color="auto"/>
              </w:divBdr>
            </w:div>
            <w:div w:id="626590150">
              <w:marLeft w:val="0"/>
              <w:marRight w:val="0"/>
              <w:marTop w:val="0"/>
              <w:marBottom w:val="0"/>
              <w:divBdr>
                <w:top w:val="none" w:sz="0" w:space="0" w:color="auto"/>
                <w:left w:val="none" w:sz="0" w:space="0" w:color="auto"/>
                <w:bottom w:val="none" w:sz="0" w:space="0" w:color="auto"/>
                <w:right w:val="none" w:sz="0" w:space="0" w:color="auto"/>
              </w:divBdr>
            </w:div>
            <w:div w:id="784035043">
              <w:marLeft w:val="0"/>
              <w:marRight w:val="0"/>
              <w:marTop w:val="0"/>
              <w:marBottom w:val="0"/>
              <w:divBdr>
                <w:top w:val="none" w:sz="0" w:space="0" w:color="auto"/>
                <w:left w:val="none" w:sz="0" w:space="0" w:color="auto"/>
                <w:bottom w:val="none" w:sz="0" w:space="0" w:color="auto"/>
                <w:right w:val="none" w:sz="0" w:space="0" w:color="auto"/>
              </w:divBdr>
            </w:div>
            <w:div w:id="1132945421">
              <w:marLeft w:val="0"/>
              <w:marRight w:val="0"/>
              <w:marTop w:val="0"/>
              <w:marBottom w:val="0"/>
              <w:divBdr>
                <w:top w:val="none" w:sz="0" w:space="0" w:color="auto"/>
                <w:left w:val="none" w:sz="0" w:space="0" w:color="auto"/>
                <w:bottom w:val="none" w:sz="0" w:space="0" w:color="auto"/>
                <w:right w:val="none" w:sz="0" w:space="0" w:color="auto"/>
              </w:divBdr>
            </w:div>
            <w:div w:id="1145708602">
              <w:marLeft w:val="0"/>
              <w:marRight w:val="0"/>
              <w:marTop w:val="0"/>
              <w:marBottom w:val="0"/>
              <w:divBdr>
                <w:top w:val="none" w:sz="0" w:space="0" w:color="auto"/>
                <w:left w:val="none" w:sz="0" w:space="0" w:color="auto"/>
                <w:bottom w:val="none" w:sz="0" w:space="0" w:color="auto"/>
                <w:right w:val="none" w:sz="0" w:space="0" w:color="auto"/>
              </w:divBdr>
            </w:div>
          </w:divsChild>
        </w:div>
        <w:div w:id="69542606">
          <w:marLeft w:val="0"/>
          <w:marRight w:val="0"/>
          <w:marTop w:val="0"/>
          <w:marBottom w:val="0"/>
          <w:divBdr>
            <w:top w:val="none" w:sz="0" w:space="0" w:color="auto"/>
            <w:left w:val="none" w:sz="0" w:space="0" w:color="auto"/>
            <w:bottom w:val="none" w:sz="0" w:space="0" w:color="auto"/>
            <w:right w:val="none" w:sz="0" w:space="0" w:color="auto"/>
          </w:divBdr>
          <w:divsChild>
            <w:div w:id="388694050">
              <w:marLeft w:val="0"/>
              <w:marRight w:val="0"/>
              <w:marTop w:val="0"/>
              <w:marBottom w:val="0"/>
              <w:divBdr>
                <w:top w:val="none" w:sz="0" w:space="0" w:color="auto"/>
                <w:left w:val="none" w:sz="0" w:space="0" w:color="auto"/>
                <w:bottom w:val="none" w:sz="0" w:space="0" w:color="auto"/>
                <w:right w:val="none" w:sz="0" w:space="0" w:color="auto"/>
              </w:divBdr>
            </w:div>
            <w:div w:id="425812601">
              <w:marLeft w:val="0"/>
              <w:marRight w:val="0"/>
              <w:marTop w:val="0"/>
              <w:marBottom w:val="0"/>
              <w:divBdr>
                <w:top w:val="none" w:sz="0" w:space="0" w:color="auto"/>
                <w:left w:val="none" w:sz="0" w:space="0" w:color="auto"/>
                <w:bottom w:val="none" w:sz="0" w:space="0" w:color="auto"/>
                <w:right w:val="none" w:sz="0" w:space="0" w:color="auto"/>
              </w:divBdr>
            </w:div>
            <w:div w:id="655381172">
              <w:marLeft w:val="0"/>
              <w:marRight w:val="0"/>
              <w:marTop w:val="0"/>
              <w:marBottom w:val="0"/>
              <w:divBdr>
                <w:top w:val="none" w:sz="0" w:space="0" w:color="auto"/>
                <w:left w:val="none" w:sz="0" w:space="0" w:color="auto"/>
                <w:bottom w:val="none" w:sz="0" w:space="0" w:color="auto"/>
                <w:right w:val="none" w:sz="0" w:space="0" w:color="auto"/>
              </w:divBdr>
            </w:div>
            <w:div w:id="820804860">
              <w:marLeft w:val="0"/>
              <w:marRight w:val="0"/>
              <w:marTop w:val="0"/>
              <w:marBottom w:val="0"/>
              <w:divBdr>
                <w:top w:val="none" w:sz="0" w:space="0" w:color="auto"/>
                <w:left w:val="none" w:sz="0" w:space="0" w:color="auto"/>
                <w:bottom w:val="none" w:sz="0" w:space="0" w:color="auto"/>
                <w:right w:val="none" w:sz="0" w:space="0" w:color="auto"/>
              </w:divBdr>
            </w:div>
            <w:div w:id="1484160387">
              <w:marLeft w:val="0"/>
              <w:marRight w:val="0"/>
              <w:marTop w:val="0"/>
              <w:marBottom w:val="0"/>
              <w:divBdr>
                <w:top w:val="none" w:sz="0" w:space="0" w:color="auto"/>
                <w:left w:val="none" w:sz="0" w:space="0" w:color="auto"/>
                <w:bottom w:val="none" w:sz="0" w:space="0" w:color="auto"/>
                <w:right w:val="none" w:sz="0" w:space="0" w:color="auto"/>
              </w:divBdr>
            </w:div>
          </w:divsChild>
        </w:div>
        <w:div w:id="141579980">
          <w:marLeft w:val="0"/>
          <w:marRight w:val="0"/>
          <w:marTop w:val="0"/>
          <w:marBottom w:val="0"/>
          <w:divBdr>
            <w:top w:val="none" w:sz="0" w:space="0" w:color="auto"/>
            <w:left w:val="none" w:sz="0" w:space="0" w:color="auto"/>
            <w:bottom w:val="none" w:sz="0" w:space="0" w:color="auto"/>
            <w:right w:val="none" w:sz="0" w:space="0" w:color="auto"/>
          </w:divBdr>
          <w:divsChild>
            <w:div w:id="67847517">
              <w:marLeft w:val="0"/>
              <w:marRight w:val="0"/>
              <w:marTop w:val="0"/>
              <w:marBottom w:val="0"/>
              <w:divBdr>
                <w:top w:val="none" w:sz="0" w:space="0" w:color="auto"/>
                <w:left w:val="none" w:sz="0" w:space="0" w:color="auto"/>
                <w:bottom w:val="none" w:sz="0" w:space="0" w:color="auto"/>
                <w:right w:val="none" w:sz="0" w:space="0" w:color="auto"/>
              </w:divBdr>
            </w:div>
            <w:div w:id="240991512">
              <w:marLeft w:val="0"/>
              <w:marRight w:val="0"/>
              <w:marTop w:val="0"/>
              <w:marBottom w:val="0"/>
              <w:divBdr>
                <w:top w:val="none" w:sz="0" w:space="0" w:color="auto"/>
                <w:left w:val="none" w:sz="0" w:space="0" w:color="auto"/>
                <w:bottom w:val="none" w:sz="0" w:space="0" w:color="auto"/>
                <w:right w:val="none" w:sz="0" w:space="0" w:color="auto"/>
              </w:divBdr>
            </w:div>
            <w:div w:id="611669105">
              <w:marLeft w:val="0"/>
              <w:marRight w:val="0"/>
              <w:marTop w:val="0"/>
              <w:marBottom w:val="0"/>
              <w:divBdr>
                <w:top w:val="none" w:sz="0" w:space="0" w:color="auto"/>
                <w:left w:val="none" w:sz="0" w:space="0" w:color="auto"/>
                <w:bottom w:val="none" w:sz="0" w:space="0" w:color="auto"/>
                <w:right w:val="none" w:sz="0" w:space="0" w:color="auto"/>
              </w:divBdr>
            </w:div>
            <w:div w:id="1055160253">
              <w:marLeft w:val="0"/>
              <w:marRight w:val="0"/>
              <w:marTop w:val="0"/>
              <w:marBottom w:val="0"/>
              <w:divBdr>
                <w:top w:val="none" w:sz="0" w:space="0" w:color="auto"/>
                <w:left w:val="none" w:sz="0" w:space="0" w:color="auto"/>
                <w:bottom w:val="none" w:sz="0" w:space="0" w:color="auto"/>
                <w:right w:val="none" w:sz="0" w:space="0" w:color="auto"/>
              </w:divBdr>
            </w:div>
            <w:div w:id="2084989756">
              <w:marLeft w:val="0"/>
              <w:marRight w:val="0"/>
              <w:marTop w:val="0"/>
              <w:marBottom w:val="0"/>
              <w:divBdr>
                <w:top w:val="none" w:sz="0" w:space="0" w:color="auto"/>
                <w:left w:val="none" w:sz="0" w:space="0" w:color="auto"/>
                <w:bottom w:val="none" w:sz="0" w:space="0" w:color="auto"/>
                <w:right w:val="none" w:sz="0" w:space="0" w:color="auto"/>
              </w:divBdr>
            </w:div>
          </w:divsChild>
        </w:div>
        <w:div w:id="204757898">
          <w:marLeft w:val="0"/>
          <w:marRight w:val="0"/>
          <w:marTop w:val="0"/>
          <w:marBottom w:val="0"/>
          <w:divBdr>
            <w:top w:val="none" w:sz="0" w:space="0" w:color="auto"/>
            <w:left w:val="none" w:sz="0" w:space="0" w:color="auto"/>
            <w:bottom w:val="none" w:sz="0" w:space="0" w:color="auto"/>
            <w:right w:val="none" w:sz="0" w:space="0" w:color="auto"/>
          </w:divBdr>
          <w:divsChild>
            <w:div w:id="302006870">
              <w:marLeft w:val="0"/>
              <w:marRight w:val="0"/>
              <w:marTop w:val="0"/>
              <w:marBottom w:val="0"/>
              <w:divBdr>
                <w:top w:val="none" w:sz="0" w:space="0" w:color="auto"/>
                <w:left w:val="none" w:sz="0" w:space="0" w:color="auto"/>
                <w:bottom w:val="none" w:sz="0" w:space="0" w:color="auto"/>
                <w:right w:val="none" w:sz="0" w:space="0" w:color="auto"/>
              </w:divBdr>
            </w:div>
            <w:div w:id="437457095">
              <w:marLeft w:val="0"/>
              <w:marRight w:val="0"/>
              <w:marTop w:val="0"/>
              <w:marBottom w:val="0"/>
              <w:divBdr>
                <w:top w:val="none" w:sz="0" w:space="0" w:color="auto"/>
                <w:left w:val="none" w:sz="0" w:space="0" w:color="auto"/>
                <w:bottom w:val="none" w:sz="0" w:space="0" w:color="auto"/>
                <w:right w:val="none" w:sz="0" w:space="0" w:color="auto"/>
              </w:divBdr>
            </w:div>
            <w:div w:id="531311728">
              <w:marLeft w:val="0"/>
              <w:marRight w:val="0"/>
              <w:marTop w:val="0"/>
              <w:marBottom w:val="0"/>
              <w:divBdr>
                <w:top w:val="none" w:sz="0" w:space="0" w:color="auto"/>
                <w:left w:val="none" w:sz="0" w:space="0" w:color="auto"/>
                <w:bottom w:val="none" w:sz="0" w:space="0" w:color="auto"/>
                <w:right w:val="none" w:sz="0" w:space="0" w:color="auto"/>
              </w:divBdr>
            </w:div>
            <w:div w:id="602881232">
              <w:marLeft w:val="0"/>
              <w:marRight w:val="0"/>
              <w:marTop w:val="0"/>
              <w:marBottom w:val="0"/>
              <w:divBdr>
                <w:top w:val="none" w:sz="0" w:space="0" w:color="auto"/>
                <w:left w:val="none" w:sz="0" w:space="0" w:color="auto"/>
                <w:bottom w:val="none" w:sz="0" w:space="0" w:color="auto"/>
                <w:right w:val="none" w:sz="0" w:space="0" w:color="auto"/>
              </w:divBdr>
            </w:div>
            <w:div w:id="686835724">
              <w:marLeft w:val="0"/>
              <w:marRight w:val="0"/>
              <w:marTop w:val="0"/>
              <w:marBottom w:val="0"/>
              <w:divBdr>
                <w:top w:val="none" w:sz="0" w:space="0" w:color="auto"/>
                <w:left w:val="none" w:sz="0" w:space="0" w:color="auto"/>
                <w:bottom w:val="none" w:sz="0" w:space="0" w:color="auto"/>
                <w:right w:val="none" w:sz="0" w:space="0" w:color="auto"/>
              </w:divBdr>
            </w:div>
          </w:divsChild>
        </w:div>
        <w:div w:id="227886979">
          <w:marLeft w:val="0"/>
          <w:marRight w:val="0"/>
          <w:marTop w:val="0"/>
          <w:marBottom w:val="0"/>
          <w:divBdr>
            <w:top w:val="none" w:sz="0" w:space="0" w:color="auto"/>
            <w:left w:val="none" w:sz="0" w:space="0" w:color="auto"/>
            <w:bottom w:val="none" w:sz="0" w:space="0" w:color="auto"/>
            <w:right w:val="none" w:sz="0" w:space="0" w:color="auto"/>
          </w:divBdr>
          <w:divsChild>
            <w:div w:id="9576601">
              <w:marLeft w:val="0"/>
              <w:marRight w:val="0"/>
              <w:marTop w:val="0"/>
              <w:marBottom w:val="0"/>
              <w:divBdr>
                <w:top w:val="none" w:sz="0" w:space="0" w:color="auto"/>
                <w:left w:val="none" w:sz="0" w:space="0" w:color="auto"/>
                <w:bottom w:val="none" w:sz="0" w:space="0" w:color="auto"/>
                <w:right w:val="none" w:sz="0" w:space="0" w:color="auto"/>
              </w:divBdr>
            </w:div>
            <w:div w:id="398480960">
              <w:marLeft w:val="0"/>
              <w:marRight w:val="0"/>
              <w:marTop w:val="0"/>
              <w:marBottom w:val="0"/>
              <w:divBdr>
                <w:top w:val="none" w:sz="0" w:space="0" w:color="auto"/>
                <w:left w:val="none" w:sz="0" w:space="0" w:color="auto"/>
                <w:bottom w:val="none" w:sz="0" w:space="0" w:color="auto"/>
                <w:right w:val="none" w:sz="0" w:space="0" w:color="auto"/>
              </w:divBdr>
            </w:div>
            <w:div w:id="1238130189">
              <w:marLeft w:val="0"/>
              <w:marRight w:val="0"/>
              <w:marTop w:val="0"/>
              <w:marBottom w:val="0"/>
              <w:divBdr>
                <w:top w:val="none" w:sz="0" w:space="0" w:color="auto"/>
                <w:left w:val="none" w:sz="0" w:space="0" w:color="auto"/>
                <w:bottom w:val="none" w:sz="0" w:space="0" w:color="auto"/>
                <w:right w:val="none" w:sz="0" w:space="0" w:color="auto"/>
              </w:divBdr>
            </w:div>
            <w:div w:id="1263075696">
              <w:marLeft w:val="0"/>
              <w:marRight w:val="0"/>
              <w:marTop w:val="0"/>
              <w:marBottom w:val="0"/>
              <w:divBdr>
                <w:top w:val="none" w:sz="0" w:space="0" w:color="auto"/>
                <w:left w:val="none" w:sz="0" w:space="0" w:color="auto"/>
                <w:bottom w:val="none" w:sz="0" w:space="0" w:color="auto"/>
                <w:right w:val="none" w:sz="0" w:space="0" w:color="auto"/>
              </w:divBdr>
            </w:div>
            <w:div w:id="1889875612">
              <w:marLeft w:val="0"/>
              <w:marRight w:val="0"/>
              <w:marTop w:val="0"/>
              <w:marBottom w:val="0"/>
              <w:divBdr>
                <w:top w:val="none" w:sz="0" w:space="0" w:color="auto"/>
                <w:left w:val="none" w:sz="0" w:space="0" w:color="auto"/>
                <w:bottom w:val="none" w:sz="0" w:space="0" w:color="auto"/>
                <w:right w:val="none" w:sz="0" w:space="0" w:color="auto"/>
              </w:divBdr>
            </w:div>
          </w:divsChild>
        </w:div>
        <w:div w:id="386224685">
          <w:marLeft w:val="0"/>
          <w:marRight w:val="0"/>
          <w:marTop w:val="0"/>
          <w:marBottom w:val="0"/>
          <w:divBdr>
            <w:top w:val="none" w:sz="0" w:space="0" w:color="auto"/>
            <w:left w:val="none" w:sz="0" w:space="0" w:color="auto"/>
            <w:bottom w:val="none" w:sz="0" w:space="0" w:color="auto"/>
            <w:right w:val="none" w:sz="0" w:space="0" w:color="auto"/>
          </w:divBdr>
          <w:divsChild>
            <w:div w:id="209734502">
              <w:marLeft w:val="0"/>
              <w:marRight w:val="0"/>
              <w:marTop w:val="0"/>
              <w:marBottom w:val="0"/>
              <w:divBdr>
                <w:top w:val="none" w:sz="0" w:space="0" w:color="auto"/>
                <w:left w:val="none" w:sz="0" w:space="0" w:color="auto"/>
                <w:bottom w:val="none" w:sz="0" w:space="0" w:color="auto"/>
                <w:right w:val="none" w:sz="0" w:space="0" w:color="auto"/>
              </w:divBdr>
            </w:div>
            <w:div w:id="819729994">
              <w:marLeft w:val="0"/>
              <w:marRight w:val="0"/>
              <w:marTop w:val="0"/>
              <w:marBottom w:val="0"/>
              <w:divBdr>
                <w:top w:val="none" w:sz="0" w:space="0" w:color="auto"/>
                <w:left w:val="none" w:sz="0" w:space="0" w:color="auto"/>
                <w:bottom w:val="none" w:sz="0" w:space="0" w:color="auto"/>
                <w:right w:val="none" w:sz="0" w:space="0" w:color="auto"/>
              </w:divBdr>
            </w:div>
            <w:div w:id="1017392975">
              <w:marLeft w:val="0"/>
              <w:marRight w:val="0"/>
              <w:marTop w:val="0"/>
              <w:marBottom w:val="0"/>
              <w:divBdr>
                <w:top w:val="none" w:sz="0" w:space="0" w:color="auto"/>
                <w:left w:val="none" w:sz="0" w:space="0" w:color="auto"/>
                <w:bottom w:val="none" w:sz="0" w:space="0" w:color="auto"/>
                <w:right w:val="none" w:sz="0" w:space="0" w:color="auto"/>
              </w:divBdr>
            </w:div>
            <w:div w:id="1068571408">
              <w:marLeft w:val="0"/>
              <w:marRight w:val="0"/>
              <w:marTop w:val="0"/>
              <w:marBottom w:val="0"/>
              <w:divBdr>
                <w:top w:val="none" w:sz="0" w:space="0" w:color="auto"/>
                <w:left w:val="none" w:sz="0" w:space="0" w:color="auto"/>
                <w:bottom w:val="none" w:sz="0" w:space="0" w:color="auto"/>
                <w:right w:val="none" w:sz="0" w:space="0" w:color="auto"/>
              </w:divBdr>
            </w:div>
            <w:div w:id="1768118878">
              <w:marLeft w:val="0"/>
              <w:marRight w:val="0"/>
              <w:marTop w:val="0"/>
              <w:marBottom w:val="0"/>
              <w:divBdr>
                <w:top w:val="none" w:sz="0" w:space="0" w:color="auto"/>
                <w:left w:val="none" w:sz="0" w:space="0" w:color="auto"/>
                <w:bottom w:val="none" w:sz="0" w:space="0" w:color="auto"/>
                <w:right w:val="none" w:sz="0" w:space="0" w:color="auto"/>
              </w:divBdr>
            </w:div>
          </w:divsChild>
        </w:div>
        <w:div w:id="429665921">
          <w:marLeft w:val="0"/>
          <w:marRight w:val="0"/>
          <w:marTop w:val="0"/>
          <w:marBottom w:val="0"/>
          <w:divBdr>
            <w:top w:val="none" w:sz="0" w:space="0" w:color="auto"/>
            <w:left w:val="none" w:sz="0" w:space="0" w:color="auto"/>
            <w:bottom w:val="none" w:sz="0" w:space="0" w:color="auto"/>
            <w:right w:val="none" w:sz="0" w:space="0" w:color="auto"/>
          </w:divBdr>
          <w:divsChild>
            <w:div w:id="596524641">
              <w:marLeft w:val="0"/>
              <w:marRight w:val="0"/>
              <w:marTop w:val="0"/>
              <w:marBottom w:val="0"/>
              <w:divBdr>
                <w:top w:val="none" w:sz="0" w:space="0" w:color="auto"/>
                <w:left w:val="none" w:sz="0" w:space="0" w:color="auto"/>
                <w:bottom w:val="none" w:sz="0" w:space="0" w:color="auto"/>
                <w:right w:val="none" w:sz="0" w:space="0" w:color="auto"/>
              </w:divBdr>
            </w:div>
            <w:div w:id="1203131610">
              <w:marLeft w:val="0"/>
              <w:marRight w:val="0"/>
              <w:marTop w:val="0"/>
              <w:marBottom w:val="0"/>
              <w:divBdr>
                <w:top w:val="none" w:sz="0" w:space="0" w:color="auto"/>
                <w:left w:val="none" w:sz="0" w:space="0" w:color="auto"/>
                <w:bottom w:val="none" w:sz="0" w:space="0" w:color="auto"/>
                <w:right w:val="none" w:sz="0" w:space="0" w:color="auto"/>
              </w:divBdr>
            </w:div>
            <w:div w:id="1316229119">
              <w:marLeft w:val="0"/>
              <w:marRight w:val="0"/>
              <w:marTop w:val="0"/>
              <w:marBottom w:val="0"/>
              <w:divBdr>
                <w:top w:val="none" w:sz="0" w:space="0" w:color="auto"/>
                <w:left w:val="none" w:sz="0" w:space="0" w:color="auto"/>
                <w:bottom w:val="none" w:sz="0" w:space="0" w:color="auto"/>
                <w:right w:val="none" w:sz="0" w:space="0" w:color="auto"/>
              </w:divBdr>
            </w:div>
            <w:div w:id="1650481695">
              <w:marLeft w:val="0"/>
              <w:marRight w:val="0"/>
              <w:marTop w:val="0"/>
              <w:marBottom w:val="0"/>
              <w:divBdr>
                <w:top w:val="none" w:sz="0" w:space="0" w:color="auto"/>
                <w:left w:val="none" w:sz="0" w:space="0" w:color="auto"/>
                <w:bottom w:val="none" w:sz="0" w:space="0" w:color="auto"/>
                <w:right w:val="none" w:sz="0" w:space="0" w:color="auto"/>
              </w:divBdr>
            </w:div>
            <w:div w:id="1724863673">
              <w:marLeft w:val="0"/>
              <w:marRight w:val="0"/>
              <w:marTop w:val="0"/>
              <w:marBottom w:val="0"/>
              <w:divBdr>
                <w:top w:val="none" w:sz="0" w:space="0" w:color="auto"/>
                <w:left w:val="none" w:sz="0" w:space="0" w:color="auto"/>
                <w:bottom w:val="none" w:sz="0" w:space="0" w:color="auto"/>
                <w:right w:val="none" w:sz="0" w:space="0" w:color="auto"/>
              </w:divBdr>
            </w:div>
          </w:divsChild>
        </w:div>
        <w:div w:id="601718214">
          <w:marLeft w:val="0"/>
          <w:marRight w:val="0"/>
          <w:marTop w:val="0"/>
          <w:marBottom w:val="0"/>
          <w:divBdr>
            <w:top w:val="none" w:sz="0" w:space="0" w:color="auto"/>
            <w:left w:val="none" w:sz="0" w:space="0" w:color="auto"/>
            <w:bottom w:val="none" w:sz="0" w:space="0" w:color="auto"/>
            <w:right w:val="none" w:sz="0" w:space="0" w:color="auto"/>
          </w:divBdr>
          <w:divsChild>
            <w:div w:id="170529879">
              <w:marLeft w:val="0"/>
              <w:marRight w:val="0"/>
              <w:marTop w:val="0"/>
              <w:marBottom w:val="0"/>
              <w:divBdr>
                <w:top w:val="none" w:sz="0" w:space="0" w:color="auto"/>
                <w:left w:val="none" w:sz="0" w:space="0" w:color="auto"/>
                <w:bottom w:val="none" w:sz="0" w:space="0" w:color="auto"/>
                <w:right w:val="none" w:sz="0" w:space="0" w:color="auto"/>
              </w:divBdr>
            </w:div>
            <w:div w:id="887298725">
              <w:marLeft w:val="0"/>
              <w:marRight w:val="0"/>
              <w:marTop w:val="0"/>
              <w:marBottom w:val="0"/>
              <w:divBdr>
                <w:top w:val="none" w:sz="0" w:space="0" w:color="auto"/>
                <w:left w:val="none" w:sz="0" w:space="0" w:color="auto"/>
                <w:bottom w:val="none" w:sz="0" w:space="0" w:color="auto"/>
                <w:right w:val="none" w:sz="0" w:space="0" w:color="auto"/>
              </w:divBdr>
            </w:div>
            <w:div w:id="1355881301">
              <w:marLeft w:val="0"/>
              <w:marRight w:val="0"/>
              <w:marTop w:val="0"/>
              <w:marBottom w:val="0"/>
              <w:divBdr>
                <w:top w:val="none" w:sz="0" w:space="0" w:color="auto"/>
                <w:left w:val="none" w:sz="0" w:space="0" w:color="auto"/>
                <w:bottom w:val="none" w:sz="0" w:space="0" w:color="auto"/>
                <w:right w:val="none" w:sz="0" w:space="0" w:color="auto"/>
              </w:divBdr>
            </w:div>
            <w:div w:id="1540433640">
              <w:marLeft w:val="0"/>
              <w:marRight w:val="0"/>
              <w:marTop w:val="0"/>
              <w:marBottom w:val="0"/>
              <w:divBdr>
                <w:top w:val="none" w:sz="0" w:space="0" w:color="auto"/>
                <w:left w:val="none" w:sz="0" w:space="0" w:color="auto"/>
                <w:bottom w:val="none" w:sz="0" w:space="0" w:color="auto"/>
                <w:right w:val="none" w:sz="0" w:space="0" w:color="auto"/>
              </w:divBdr>
            </w:div>
            <w:div w:id="1757632641">
              <w:marLeft w:val="0"/>
              <w:marRight w:val="0"/>
              <w:marTop w:val="0"/>
              <w:marBottom w:val="0"/>
              <w:divBdr>
                <w:top w:val="none" w:sz="0" w:space="0" w:color="auto"/>
                <w:left w:val="none" w:sz="0" w:space="0" w:color="auto"/>
                <w:bottom w:val="none" w:sz="0" w:space="0" w:color="auto"/>
                <w:right w:val="none" w:sz="0" w:space="0" w:color="auto"/>
              </w:divBdr>
            </w:div>
          </w:divsChild>
        </w:div>
        <w:div w:id="620381534">
          <w:marLeft w:val="0"/>
          <w:marRight w:val="0"/>
          <w:marTop w:val="0"/>
          <w:marBottom w:val="0"/>
          <w:divBdr>
            <w:top w:val="none" w:sz="0" w:space="0" w:color="auto"/>
            <w:left w:val="none" w:sz="0" w:space="0" w:color="auto"/>
            <w:bottom w:val="none" w:sz="0" w:space="0" w:color="auto"/>
            <w:right w:val="none" w:sz="0" w:space="0" w:color="auto"/>
          </w:divBdr>
          <w:divsChild>
            <w:div w:id="137772263">
              <w:marLeft w:val="0"/>
              <w:marRight w:val="0"/>
              <w:marTop w:val="0"/>
              <w:marBottom w:val="0"/>
              <w:divBdr>
                <w:top w:val="none" w:sz="0" w:space="0" w:color="auto"/>
                <w:left w:val="none" w:sz="0" w:space="0" w:color="auto"/>
                <w:bottom w:val="none" w:sz="0" w:space="0" w:color="auto"/>
                <w:right w:val="none" w:sz="0" w:space="0" w:color="auto"/>
              </w:divBdr>
            </w:div>
            <w:div w:id="499009415">
              <w:marLeft w:val="0"/>
              <w:marRight w:val="0"/>
              <w:marTop w:val="0"/>
              <w:marBottom w:val="0"/>
              <w:divBdr>
                <w:top w:val="none" w:sz="0" w:space="0" w:color="auto"/>
                <w:left w:val="none" w:sz="0" w:space="0" w:color="auto"/>
                <w:bottom w:val="none" w:sz="0" w:space="0" w:color="auto"/>
                <w:right w:val="none" w:sz="0" w:space="0" w:color="auto"/>
              </w:divBdr>
            </w:div>
            <w:div w:id="1575511762">
              <w:marLeft w:val="0"/>
              <w:marRight w:val="0"/>
              <w:marTop w:val="0"/>
              <w:marBottom w:val="0"/>
              <w:divBdr>
                <w:top w:val="none" w:sz="0" w:space="0" w:color="auto"/>
                <w:left w:val="none" w:sz="0" w:space="0" w:color="auto"/>
                <w:bottom w:val="none" w:sz="0" w:space="0" w:color="auto"/>
                <w:right w:val="none" w:sz="0" w:space="0" w:color="auto"/>
              </w:divBdr>
            </w:div>
            <w:div w:id="1944223708">
              <w:marLeft w:val="0"/>
              <w:marRight w:val="0"/>
              <w:marTop w:val="0"/>
              <w:marBottom w:val="0"/>
              <w:divBdr>
                <w:top w:val="none" w:sz="0" w:space="0" w:color="auto"/>
                <w:left w:val="none" w:sz="0" w:space="0" w:color="auto"/>
                <w:bottom w:val="none" w:sz="0" w:space="0" w:color="auto"/>
                <w:right w:val="none" w:sz="0" w:space="0" w:color="auto"/>
              </w:divBdr>
            </w:div>
            <w:div w:id="2117554552">
              <w:marLeft w:val="0"/>
              <w:marRight w:val="0"/>
              <w:marTop w:val="0"/>
              <w:marBottom w:val="0"/>
              <w:divBdr>
                <w:top w:val="none" w:sz="0" w:space="0" w:color="auto"/>
                <w:left w:val="none" w:sz="0" w:space="0" w:color="auto"/>
                <w:bottom w:val="none" w:sz="0" w:space="0" w:color="auto"/>
                <w:right w:val="none" w:sz="0" w:space="0" w:color="auto"/>
              </w:divBdr>
            </w:div>
          </w:divsChild>
        </w:div>
        <w:div w:id="666980158">
          <w:marLeft w:val="0"/>
          <w:marRight w:val="0"/>
          <w:marTop w:val="0"/>
          <w:marBottom w:val="0"/>
          <w:divBdr>
            <w:top w:val="none" w:sz="0" w:space="0" w:color="auto"/>
            <w:left w:val="none" w:sz="0" w:space="0" w:color="auto"/>
            <w:bottom w:val="none" w:sz="0" w:space="0" w:color="auto"/>
            <w:right w:val="none" w:sz="0" w:space="0" w:color="auto"/>
          </w:divBdr>
          <w:divsChild>
            <w:div w:id="177234910">
              <w:marLeft w:val="0"/>
              <w:marRight w:val="0"/>
              <w:marTop w:val="0"/>
              <w:marBottom w:val="0"/>
              <w:divBdr>
                <w:top w:val="none" w:sz="0" w:space="0" w:color="auto"/>
                <w:left w:val="none" w:sz="0" w:space="0" w:color="auto"/>
                <w:bottom w:val="none" w:sz="0" w:space="0" w:color="auto"/>
                <w:right w:val="none" w:sz="0" w:space="0" w:color="auto"/>
              </w:divBdr>
            </w:div>
            <w:div w:id="454297669">
              <w:marLeft w:val="0"/>
              <w:marRight w:val="0"/>
              <w:marTop w:val="0"/>
              <w:marBottom w:val="0"/>
              <w:divBdr>
                <w:top w:val="none" w:sz="0" w:space="0" w:color="auto"/>
                <w:left w:val="none" w:sz="0" w:space="0" w:color="auto"/>
                <w:bottom w:val="none" w:sz="0" w:space="0" w:color="auto"/>
                <w:right w:val="none" w:sz="0" w:space="0" w:color="auto"/>
              </w:divBdr>
            </w:div>
            <w:div w:id="503084548">
              <w:marLeft w:val="0"/>
              <w:marRight w:val="0"/>
              <w:marTop w:val="0"/>
              <w:marBottom w:val="0"/>
              <w:divBdr>
                <w:top w:val="none" w:sz="0" w:space="0" w:color="auto"/>
                <w:left w:val="none" w:sz="0" w:space="0" w:color="auto"/>
                <w:bottom w:val="none" w:sz="0" w:space="0" w:color="auto"/>
                <w:right w:val="none" w:sz="0" w:space="0" w:color="auto"/>
              </w:divBdr>
            </w:div>
            <w:div w:id="508255786">
              <w:marLeft w:val="0"/>
              <w:marRight w:val="0"/>
              <w:marTop w:val="0"/>
              <w:marBottom w:val="0"/>
              <w:divBdr>
                <w:top w:val="none" w:sz="0" w:space="0" w:color="auto"/>
                <w:left w:val="none" w:sz="0" w:space="0" w:color="auto"/>
                <w:bottom w:val="none" w:sz="0" w:space="0" w:color="auto"/>
                <w:right w:val="none" w:sz="0" w:space="0" w:color="auto"/>
              </w:divBdr>
            </w:div>
            <w:div w:id="768819835">
              <w:marLeft w:val="0"/>
              <w:marRight w:val="0"/>
              <w:marTop w:val="0"/>
              <w:marBottom w:val="0"/>
              <w:divBdr>
                <w:top w:val="none" w:sz="0" w:space="0" w:color="auto"/>
                <w:left w:val="none" w:sz="0" w:space="0" w:color="auto"/>
                <w:bottom w:val="none" w:sz="0" w:space="0" w:color="auto"/>
                <w:right w:val="none" w:sz="0" w:space="0" w:color="auto"/>
              </w:divBdr>
            </w:div>
          </w:divsChild>
        </w:div>
        <w:div w:id="682050670">
          <w:marLeft w:val="0"/>
          <w:marRight w:val="0"/>
          <w:marTop w:val="0"/>
          <w:marBottom w:val="0"/>
          <w:divBdr>
            <w:top w:val="none" w:sz="0" w:space="0" w:color="auto"/>
            <w:left w:val="none" w:sz="0" w:space="0" w:color="auto"/>
            <w:bottom w:val="none" w:sz="0" w:space="0" w:color="auto"/>
            <w:right w:val="none" w:sz="0" w:space="0" w:color="auto"/>
          </w:divBdr>
          <w:divsChild>
            <w:div w:id="1066415636">
              <w:marLeft w:val="0"/>
              <w:marRight w:val="0"/>
              <w:marTop w:val="0"/>
              <w:marBottom w:val="0"/>
              <w:divBdr>
                <w:top w:val="none" w:sz="0" w:space="0" w:color="auto"/>
                <w:left w:val="none" w:sz="0" w:space="0" w:color="auto"/>
                <w:bottom w:val="none" w:sz="0" w:space="0" w:color="auto"/>
                <w:right w:val="none" w:sz="0" w:space="0" w:color="auto"/>
              </w:divBdr>
            </w:div>
            <w:div w:id="1296595472">
              <w:marLeft w:val="0"/>
              <w:marRight w:val="0"/>
              <w:marTop w:val="0"/>
              <w:marBottom w:val="0"/>
              <w:divBdr>
                <w:top w:val="none" w:sz="0" w:space="0" w:color="auto"/>
                <w:left w:val="none" w:sz="0" w:space="0" w:color="auto"/>
                <w:bottom w:val="none" w:sz="0" w:space="0" w:color="auto"/>
                <w:right w:val="none" w:sz="0" w:space="0" w:color="auto"/>
              </w:divBdr>
            </w:div>
            <w:div w:id="1407457755">
              <w:marLeft w:val="0"/>
              <w:marRight w:val="0"/>
              <w:marTop w:val="0"/>
              <w:marBottom w:val="0"/>
              <w:divBdr>
                <w:top w:val="none" w:sz="0" w:space="0" w:color="auto"/>
                <w:left w:val="none" w:sz="0" w:space="0" w:color="auto"/>
                <w:bottom w:val="none" w:sz="0" w:space="0" w:color="auto"/>
                <w:right w:val="none" w:sz="0" w:space="0" w:color="auto"/>
              </w:divBdr>
            </w:div>
            <w:div w:id="1714891049">
              <w:marLeft w:val="0"/>
              <w:marRight w:val="0"/>
              <w:marTop w:val="0"/>
              <w:marBottom w:val="0"/>
              <w:divBdr>
                <w:top w:val="none" w:sz="0" w:space="0" w:color="auto"/>
                <w:left w:val="none" w:sz="0" w:space="0" w:color="auto"/>
                <w:bottom w:val="none" w:sz="0" w:space="0" w:color="auto"/>
                <w:right w:val="none" w:sz="0" w:space="0" w:color="auto"/>
              </w:divBdr>
            </w:div>
            <w:div w:id="1844389539">
              <w:marLeft w:val="0"/>
              <w:marRight w:val="0"/>
              <w:marTop w:val="0"/>
              <w:marBottom w:val="0"/>
              <w:divBdr>
                <w:top w:val="none" w:sz="0" w:space="0" w:color="auto"/>
                <w:left w:val="none" w:sz="0" w:space="0" w:color="auto"/>
                <w:bottom w:val="none" w:sz="0" w:space="0" w:color="auto"/>
                <w:right w:val="none" w:sz="0" w:space="0" w:color="auto"/>
              </w:divBdr>
            </w:div>
          </w:divsChild>
        </w:div>
        <w:div w:id="720444572">
          <w:marLeft w:val="0"/>
          <w:marRight w:val="0"/>
          <w:marTop w:val="0"/>
          <w:marBottom w:val="0"/>
          <w:divBdr>
            <w:top w:val="none" w:sz="0" w:space="0" w:color="auto"/>
            <w:left w:val="none" w:sz="0" w:space="0" w:color="auto"/>
            <w:bottom w:val="none" w:sz="0" w:space="0" w:color="auto"/>
            <w:right w:val="none" w:sz="0" w:space="0" w:color="auto"/>
          </w:divBdr>
          <w:divsChild>
            <w:div w:id="893278534">
              <w:marLeft w:val="0"/>
              <w:marRight w:val="0"/>
              <w:marTop w:val="0"/>
              <w:marBottom w:val="0"/>
              <w:divBdr>
                <w:top w:val="none" w:sz="0" w:space="0" w:color="auto"/>
                <w:left w:val="none" w:sz="0" w:space="0" w:color="auto"/>
                <w:bottom w:val="none" w:sz="0" w:space="0" w:color="auto"/>
                <w:right w:val="none" w:sz="0" w:space="0" w:color="auto"/>
              </w:divBdr>
            </w:div>
            <w:div w:id="1855654174">
              <w:marLeft w:val="0"/>
              <w:marRight w:val="0"/>
              <w:marTop w:val="0"/>
              <w:marBottom w:val="0"/>
              <w:divBdr>
                <w:top w:val="none" w:sz="0" w:space="0" w:color="auto"/>
                <w:left w:val="none" w:sz="0" w:space="0" w:color="auto"/>
                <w:bottom w:val="none" w:sz="0" w:space="0" w:color="auto"/>
                <w:right w:val="none" w:sz="0" w:space="0" w:color="auto"/>
              </w:divBdr>
            </w:div>
            <w:div w:id="1875649930">
              <w:marLeft w:val="0"/>
              <w:marRight w:val="0"/>
              <w:marTop w:val="0"/>
              <w:marBottom w:val="0"/>
              <w:divBdr>
                <w:top w:val="none" w:sz="0" w:space="0" w:color="auto"/>
                <w:left w:val="none" w:sz="0" w:space="0" w:color="auto"/>
                <w:bottom w:val="none" w:sz="0" w:space="0" w:color="auto"/>
                <w:right w:val="none" w:sz="0" w:space="0" w:color="auto"/>
              </w:divBdr>
            </w:div>
            <w:div w:id="2038655246">
              <w:marLeft w:val="0"/>
              <w:marRight w:val="0"/>
              <w:marTop w:val="0"/>
              <w:marBottom w:val="0"/>
              <w:divBdr>
                <w:top w:val="none" w:sz="0" w:space="0" w:color="auto"/>
                <w:left w:val="none" w:sz="0" w:space="0" w:color="auto"/>
                <w:bottom w:val="none" w:sz="0" w:space="0" w:color="auto"/>
                <w:right w:val="none" w:sz="0" w:space="0" w:color="auto"/>
              </w:divBdr>
            </w:div>
            <w:div w:id="2114782383">
              <w:marLeft w:val="0"/>
              <w:marRight w:val="0"/>
              <w:marTop w:val="0"/>
              <w:marBottom w:val="0"/>
              <w:divBdr>
                <w:top w:val="none" w:sz="0" w:space="0" w:color="auto"/>
                <w:left w:val="none" w:sz="0" w:space="0" w:color="auto"/>
                <w:bottom w:val="none" w:sz="0" w:space="0" w:color="auto"/>
                <w:right w:val="none" w:sz="0" w:space="0" w:color="auto"/>
              </w:divBdr>
            </w:div>
          </w:divsChild>
        </w:div>
        <w:div w:id="742291014">
          <w:marLeft w:val="0"/>
          <w:marRight w:val="0"/>
          <w:marTop w:val="0"/>
          <w:marBottom w:val="0"/>
          <w:divBdr>
            <w:top w:val="none" w:sz="0" w:space="0" w:color="auto"/>
            <w:left w:val="none" w:sz="0" w:space="0" w:color="auto"/>
            <w:bottom w:val="none" w:sz="0" w:space="0" w:color="auto"/>
            <w:right w:val="none" w:sz="0" w:space="0" w:color="auto"/>
          </w:divBdr>
          <w:divsChild>
            <w:div w:id="474103877">
              <w:marLeft w:val="0"/>
              <w:marRight w:val="0"/>
              <w:marTop w:val="0"/>
              <w:marBottom w:val="0"/>
              <w:divBdr>
                <w:top w:val="none" w:sz="0" w:space="0" w:color="auto"/>
                <w:left w:val="none" w:sz="0" w:space="0" w:color="auto"/>
                <w:bottom w:val="none" w:sz="0" w:space="0" w:color="auto"/>
                <w:right w:val="none" w:sz="0" w:space="0" w:color="auto"/>
              </w:divBdr>
            </w:div>
            <w:div w:id="490369799">
              <w:marLeft w:val="0"/>
              <w:marRight w:val="0"/>
              <w:marTop w:val="0"/>
              <w:marBottom w:val="0"/>
              <w:divBdr>
                <w:top w:val="none" w:sz="0" w:space="0" w:color="auto"/>
                <w:left w:val="none" w:sz="0" w:space="0" w:color="auto"/>
                <w:bottom w:val="none" w:sz="0" w:space="0" w:color="auto"/>
                <w:right w:val="none" w:sz="0" w:space="0" w:color="auto"/>
              </w:divBdr>
            </w:div>
            <w:div w:id="640114836">
              <w:marLeft w:val="0"/>
              <w:marRight w:val="0"/>
              <w:marTop w:val="0"/>
              <w:marBottom w:val="0"/>
              <w:divBdr>
                <w:top w:val="none" w:sz="0" w:space="0" w:color="auto"/>
                <w:left w:val="none" w:sz="0" w:space="0" w:color="auto"/>
                <w:bottom w:val="none" w:sz="0" w:space="0" w:color="auto"/>
                <w:right w:val="none" w:sz="0" w:space="0" w:color="auto"/>
              </w:divBdr>
            </w:div>
            <w:div w:id="1290937033">
              <w:marLeft w:val="0"/>
              <w:marRight w:val="0"/>
              <w:marTop w:val="0"/>
              <w:marBottom w:val="0"/>
              <w:divBdr>
                <w:top w:val="none" w:sz="0" w:space="0" w:color="auto"/>
                <w:left w:val="none" w:sz="0" w:space="0" w:color="auto"/>
                <w:bottom w:val="none" w:sz="0" w:space="0" w:color="auto"/>
                <w:right w:val="none" w:sz="0" w:space="0" w:color="auto"/>
              </w:divBdr>
            </w:div>
            <w:div w:id="1348484807">
              <w:marLeft w:val="0"/>
              <w:marRight w:val="0"/>
              <w:marTop w:val="0"/>
              <w:marBottom w:val="0"/>
              <w:divBdr>
                <w:top w:val="none" w:sz="0" w:space="0" w:color="auto"/>
                <w:left w:val="none" w:sz="0" w:space="0" w:color="auto"/>
                <w:bottom w:val="none" w:sz="0" w:space="0" w:color="auto"/>
                <w:right w:val="none" w:sz="0" w:space="0" w:color="auto"/>
              </w:divBdr>
            </w:div>
          </w:divsChild>
        </w:div>
        <w:div w:id="779181302">
          <w:marLeft w:val="0"/>
          <w:marRight w:val="0"/>
          <w:marTop w:val="0"/>
          <w:marBottom w:val="0"/>
          <w:divBdr>
            <w:top w:val="none" w:sz="0" w:space="0" w:color="auto"/>
            <w:left w:val="none" w:sz="0" w:space="0" w:color="auto"/>
            <w:bottom w:val="none" w:sz="0" w:space="0" w:color="auto"/>
            <w:right w:val="none" w:sz="0" w:space="0" w:color="auto"/>
          </w:divBdr>
          <w:divsChild>
            <w:div w:id="649016267">
              <w:marLeft w:val="0"/>
              <w:marRight w:val="0"/>
              <w:marTop w:val="0"/>
              <w:marBottom w:val="0"/>
              <w:divBdr>
                <w:top w:val="none" w:sz="0" w:space="0" w:color="auto"/>
                <w:left w:val="none" w:sz="0" w:space="0" w:color="auto"/>
                <w:bottom w:val="none" w:sz="0" w:space="0" w:color="auto"/>
                <w:right w:val="none" w:sz="0" w:space="0" w:color="auto"/>
              </w:divBdr>
            </w:div>
            <w:div w:id="684407453">
              <w:marLeft w:val="0"/>
              <w:marRight w:val="0"/>
              <w:marTop w:val="0"/>
              <w:marBottom w:val="0"/>
              <w:divBdr>
                <w:top w:val="none" w:sz="0" w:space="0" w:color="auto"/>
                <w:left w:val="none" w:sz="0" w:space="0" w:color="auto"/>
                <w:bottom w:val="none" w:sz="0" w:space="0" w:color="auto"/>
                <w:right w:val="none" w:sz="0" w:space="0" w:color="auto"/>
              </w:divBdr>
            </w:div>
            <w:div w:id="1046874658">
              <w:marLeft w:val="0"/>
              <w:marRight w:val="0"/>
              <w:marTop w:val="0"/>
              <w:marBottom w:val="0"/>
              <w:divBdr>
                <w:top w:val="none" w:sz="0" w:space="0" w:color="auto"/>
                <w:left w:val="none" w:sz="0" w:space="0" w:color="auto"/>
                <w:bottom w:val="none" w:sz="0" w:space="0" w:color="auto"/>
                <w:right w:val="none" w:sz="0" w:space="0" w:color="auto"/>
              </w:divBdr>
            </w:div>
            <w:div w:id="1282493816">
              <w:marLeft w:val="0"/>
              <w:marRight w:val="0"/>
              <w:marTop w:val="0"/>
              <w:marBottom w:val="0"/>
              <w:divBdr>
                <w:top w:val="none" w:sz="0" w:space="0" w:color="auto"/>
                <w:left w:val="none" w:sz="0" w:space="0" w:color="auto"/>
                <w:bottom w:val="none" w:sz="0" w:space="0" w:color="auto"/>
                <w:right w:val="none" w:sz="0" w:space="0" w:color="auto"/>
              </w:divBdr>
            </w:div>
            <w:div w:id="1976447960">
              <w:marLeft w:val="0"/>
              <w:marRight w:val="0"/>
              <w:marTop w:val="0"/>
              <w:marBottom w:val="0"/>
              <w:divBdr>
                <w:top w:val="none" w:sz="0" w:space="0" w:color="auto"/>
                <w:left w:val="none" w:sz="0" w:space="0" w:color="auto"/>
                <w:bottom w:val="none" w:sz="0" w:space="0" w:color="auto"/>
                <w:right w:val="none" w:sz="0" w:space="0" w:color="auto"/>
              </w:divBdr>
            </w:div>
          </w:divsChild>
        </w:div>
        <w:div w:id="785536874">
          <w:marLeft w:val="0"/>
          <w:marRight w:val="0"/>
          <w:marTop w:val="0"/>
          <w:marBottom w:val="0"/>
          <w:divBdr>
            <w:top w:val="none" w:sz="0" w:space="0" w:color="auto"/>
            <w:left w:val="none" w:sz="0" w:space="0" w:color="auto"/>
            <w:bottom w:val="none" w:sz="0" w:space="0" w:color="auto"/>
            <w:right w:val="none" w:sz="0" w:space="0" w:color="auto"/>
          </w:divBdr>
          <w:divsChild>
            <w:div w:id="107504031">
              <w:marLeft w:val="0"/>
              <w:marRight w:val="0"/>
              <w:marTop w:val="0"/>
              <w:marBottom w:val="0"/>
              <w:divBdr>
                <w:top w:val="none" w:sz="0" w:space="0" w:color="auto"/>
                <w:left w:val="none" w:sz="0" w:space="0" w:color="auto"/>
                <w:bottom w:val="none" w:sz="0" w:space="0" w:color="auto"/>
                <w:right w:val="none" w:sz="0" w:space="0" w:color="auto"/>
              </w:divBdr>
            </w:div>
            <w:div w:id="117143587">
              <w:marLeft w:val="0"/>
              <w:marRight w:val="0"/>
              <w:marTop w:val="0"/>
              <w:marBottom w:val="0"/>
              <w:divBdr>
                <w:top w:val="none" w:sz="0" w:space="0" w:color="auto"/>
                <w:left w:val="none" w:sz="0" w:space="0" w:color="auto"/>
                <w:bottom w:val="none" w:sz="0" w:space="0" w:color="auto"/>
                <w:right w:val="none" w:sz="0" w:space="0" w:color="auto"/>
              </w:divBdr>
            </w:div>
            <w:div w:id="793596811">
              <w:marLeft w:val="0"/>
              <w:marRight w:val="0"/>
              <w:marTop w:val="0"/>
              <w:marBottom w:val="0"/>
              <w:divBdr>
                <w:top w:val="none" w:sz="0" w:space="0" w:color="auto"/>
                <w:left w:val="none" w:sz="0" w:space="0" w:color="auto"/>
                <w:bottom w:val="none" w:sz="0" w:space="0" w:color="auto"/>
                <w:right w:val="none" w:sz="0" w:space="0" w:color="auto"/>
              </w:divBdr>
            </w:div>
            <w:div w:id="938412098">
              <w:marLeft w:val="0"/>
              <w:marRight w:val="0"/>
              <w:marTop w:val="0"/>
              <w:marBottom w:val="0"/>
              <w:divBdr>
                <w:top w:val="none" w:sz="0" w:space="0" w:color="auto"/>
                <w:left w:val="none" w:sz="0" w:space="0" w:color="auto"/>
                <w:bottom w:val="none" w:sz="0" w:space="0" w:color="auto"/>
                <w:right w:val="none" w:sz="0" w:space="0" w:color="auto"/>
              </w:divBdr>
            </w:div>
            <w:div w:id="2035299904">
              <w:marLeft w:val="0"/>
              <w:marRight w:val="0"/>
              <w:marTop w:val="0"/>
              <w:marBottom w:val="0"/>
              <w:divBdr>
                <w:top w:val="none" w:sz="0" w:space="0" w:color="auto"/>
                <w:left w:val="none" w:sz="0" w:space="0" w:color="auto"/>
                <w:bottom w:val="none" w:sz="0" w:space="0" w:color="auto"/>
                <w:right w:val="none" w:sz="0" w:space="0" w:color="auto"/>
              </w:divBdr>
            </w:div>
          </w:divsChild>
        </w:div>
        <w:div w:id="838739017">
          <w:marLeft w:val="0"/>
          <w:marRight w:val="0"/>
          <w:marTop w:val="0"/>
          <w:marBottom w:val="0"/>
          <w:divBdr>
            <w:top w:val="none" w:sz="0" w:space="0" w:color="auto"/>
            <w:left w:val="none" w:sz="0" w:space="0" w:color="auto"/>
            <w:bottom w:val="none" w:sz="0" w:space="0" w:color="auto"/>
            <w:right w:val="none" w:sz="0" w:space="0" w:color="auto"/>
          </w:divBdr>
          <w:divsChild>
            <w:div w:id="445587824">
              <w:marLeft w:val="0"/>
              <w:marRight w:val="0"/>
              <w:marTop w:val="0"/>
              <w:marBottom w:val="0"/>
              <w:divBdr>
                <w:top w:val="none" w:sz="0" w:space="0" w:color="auto"/>
                <w:left w:val="none" w:sz="0" w:space="0" w:color="auto"/>
                <w:bottom w:val="none" w:sz="0" w:space="0" w:color="auto"/>
                <w:right w:val="none" w:sz="0" w:space="0" w:color="auto"/>
              </w:divBdr>
            </w:div>
            <w:div w:id="741634142">
              <w:marLeft w:val="0"/>
              <w:marRight w:val="0"/>
              <w:marTop w:val="0"/>
              <w:marBottom w:val="0"/>
              <w:divBdr>
                <w:top w:val="none" w:sz="0" w:space="0" w:color="auto"/>
                <w:left w:val="none" w:sz="0" w:space="0" w:color="auto"/>
                <w:bottom w:val="none" w:sz="0" w:space="0" w:color="auto"/>
                <w:right w:val="none" w:sz="0" w:space="0" w:color="auto"/>
              </w:divBdr>
            </w:div>
            <w:div w:id="1078862662">
              <w:marLeft w:val="0"/>
              <w:marRight w:val="0"/>
              <w:marTop w:val="0"/>
              <w:marBottom w:val="0"/>
              <w:divBdr>
                <w:top w:val="none" w:sz="0" w:space="0" w:color="auto"/>
                <w:left w:val="none" w:sz="0" w:space="0" w:color="auto"/>
                <w:bottom w:val="none" w:sz="0" w:space="0" w:color="auto"/>
                <w:right w:val="none" w:sz="0" w:space="0" w:color="auto"/>
              </w:divBdr>
            </w:div>
            <w:div w:id="1079979613">
              <w:marLeft w:val="0"/>
              <w:marRight w:val="0"/>
              <w:marTop w:val="0"/>
              <w:marBottom w:val="0"/>
              <w:divBdr>
                <w:top w:val="none" w:sz="0" w:space="0" w:color="auto"/>
                <w:left w:val="none" w:sz="0" w:space="0" w:color="auto"/>
                <w:bottom w:val="none" w:sz="0" w:space="0" w:color="auto"/>
                <w:right w:val="none" w:sz="0" w:space="0" w:color="auto"/>
              </w:divBdr>
            </w:div>
            <w:div w:id="1531455143">
              <w:marLeft w:val="0"/>
              <w:marRight w:val="0"/>
              <w:marTop w:val="0"/>
              <w:marBottom w:val="0"/>
              <w:divBdr>
                <w:top w:val="none" w:sz="0" w:space="0" w:color="auto"/>
                <w:left w:val="none" w:sz="0" w:space="0" w:color="auto"/>
                <w:bottom w:val="none" w:sz="0" w:space="0" w:color="auto"/>
                <w:right w:val="none" w:sz="0" w:space="0" w:color="auto"/>
              </w:divBdr>
            </w:div>
          </w:divsChild>
        </w:div>
        <w:div w:id="850879820">
          <w:marLeft w:val="0"/>
          <w:marRight w:val="0"/>
          <w:marTop w:val="0"/>
          <w:marBottom w:val="0"/>
          <w:divBdr>
            <w:top w:val="none" w:sz="0" w:space="0" w:color="auto"/>
            <w:left w:val="none" w:sz="0" w:space="0" w:color="auto"/>
            <w:bottom w:val="none" w:sz="0" w:space="0" w:color="auto"/>
            <w:right w:val="none" w:sz="0" w:space="0" w:color="auto"/>
          </w:divBdr>
          <w:divsChild>
            <w:div w:id="265773668">
              <w:marLeft w:val="0"/>
              <w:marRight w:val="0"/>
              <w:marTop w:val="0"/>
              <w:marBottom w:val="0"/>
              <w:divBdr>
                <w:top w:val="none" w:sz="0" w:space="0" w:color="auto"/>
                <w:left w:val="none" w:sz="0" w:space="0" w:color="auto"/>
                <w:bottom w:val="none" w:sz="0" w:space="0" w:color="auto"/>
                <w:right w:val="none" w:sz="0" w:space="0" w:color="auto"/>
              </w:divBdr>
            </w:div>
            <w:div w:id="810253551">
              <w:marLeft w:val="0"/>
              <w:marRight w:val="0"/>
              <w:marTop w:val="0"/>
              <w:marBottom w:val="0"/>
              <w:divBdr>
                <w:top w:val="none" w:sz="0" w:space="0" w:color="auto"/>
                <w:left w:val="none" w:sz="0" w:space="0" w:color="auto"/>
                <w:bottom w:val="none" w:sz="0" w:space="0" w:color="auto"/>
                <w:right w:val="none" w:sz="0" w:space="0" w:color="auto"/>
              </w:divBdr>
            </w:div>
            <w:div w:id="1087968190">
              <w:marLeft w:val="0"/>
              <w:marRight w:val="0"/>
              <w:marTop w:val="0"/>
              <w:marBottom w:val="0"/>
              <w:divBdr>
                <w:top w:val="none" w:sz="0" w:space="0" w:color="auto"/>
                <w:left w:val="none" w:sz="0" w:space="0" w:color="auto"/>
                <w:bottom w:val="none" w:sz="0" w:space="0" w:color="auto"/>
                <w:right w:val="none" w:sz="0" w:space="0" w:color="auto"/>
              </w:divBdr>
            </w:div>
            <w:div w:id="1466776210">
              <w:marLeft w:val="0"/>
              <w:marRight w:val="0"/>
              <w:marTop w:val="0"/>
              <w:marBottom w:val="0"/>
              <w:divBdr>
                <w:top w:val="none" w:sz="0" w:space="0" w:color="auto"/>
                <w:left w:val="none" w:sz="0" w:space="0" w:color="auto"/>
                <w:bottom w:val="none" w:sz="0" w:space="0" w:color="auto"/>
                <w:right w:val="none" w:sz="0" w:space="0" w:color="auto"/>
              </w:divBdr>
            </w:div>
            <w:div w:id="1682511915">
              <w:marLeft w:val="0"/>
              <w:marRight w:val="0"/>
              <w:marTop w:val="0"/>
              <w:marBottom w:val="0"/>
              <w:divBdr>
                <w:top w:val="none" w:sz="0" w:space="0" w:color="auto"/>
                <w:left w:val="none" w:sz="0" w:space="0" w:color="auto"/>
                <w:bottom w:val="none" w:sz="0" w:space="0" w:color="auto"/>
                <w:right w:val="none" w:sz="0" w:space="0" w:color="auto"/>
              </w:divBdr>
            </w:div>
          </w:divsChild>
        </w:div>
        <w:div w:id="856162309">
          <w:marLeft w:val="0"/>
          <w:marRight w:val="0"/>
          <w:marTop w:val="0"/>
          <w:marBottom w:val="0"/>
          <w:divBdr>
            <w:top w:val="none" w:sz="0" w:space="0" w:color="auto"/>
            <w:left w:val="none" w:sz="0" w:space="0" w:color="auto"/>
            <w:bottom w:val="none" w:sz="0" w:space="0" w:color="auto"/>
            <w:right w:val="none" w:sz="0" w:space="0" w:color="auto"/>
          </w:divBdr>
          <w:divsChild>
            <w:div w:id="300156736">
              <w:marLeft w:val="0"/>
              <w:marRight w:val="0"/>
              <w:marTop w:val="0"/>
              <w:marBottom w:val="0"/>
              <w:divBdr>
                <w:top w:val="none" w:sz="0" w:space="0" w:color="auto"/>
                <w:left w:val="none" w:sz="0" w:space="0" w:color="auto"/>
                <w:bottom w:val="none" w:sz="0" w:space="0" w:color="auto"/>
                <w:right w:val="none" w:sz="0" w:space="0" w:color="auto"/>
              </w:divBdr>
            </w:div>
            <w:div w:id="673654325">
              <w:marLeft w:val="0"/>
              <w:marRight w:val="0"/>
              <w:marTop w:val="0"/>
              <w:marBottom w:val="0"/>
              <w:divBdr>
                <w:top w:val="none" w:sz="0" w:space="0" w:color="auto"/>
                <w:left w:val="none" w:sz="0" w:space="0" w:color="auto"/>
                <w:bottom w:val="none" w:sz="0" w:space="0" w:color="auto"/>
                <w:right w:val="none" w:sz="0" w:space="0" w:color="auto"/>
              </w:divBdr>
            </w:div>
            <w:div w:id="951862692">
              <w:marLeft w:val="0"/>
              <w:marRight w:val="0"/>
              <w:marTop w:val="0"/>
              <w:marBottom w:val="0"/>
              <w:divBdr>
                <w:top w:val="none" w:sz="0" w:space="0" w:color="auto"/>
                <w:left w:val="none" w:sz="0" w:space="0" w:color="auto"/>
                <w:bottom w:val="none" w:sz="0" w:space="0" w:color="auto"/>
                <w:right w:val="none" w:sz="0" w:space="0" w:color="auto"/>
              </w:divBdr>
            </w:div>
            <w:div w:id="1690450230">
              <w:marLeft w:val="0"/>
              <w:marRight w:val="0"/>
              <w:marTop w:val="0"/>
              <w:marBottom w:val="0"/>
              <w:divBdr>
                <w:top w:val="none" w:sz="0" w:space="0" w:color="auto"/>
                <w:left w:val="none" w:sz="0" w:space="0" w:color="auto"/>
                <w:bottom w:val="none" w:sz="0" w:space="0" w:color="auto"/>
                <w:right w:val="none" w:sz="0" w:space="0" w:color="auto"/>
              </w:divBdr>
            </w:div>
            <w:div w:id="2087919242">
              <w:marLeft w:val="0"/>
              <w:marRight w:val="0"/>
              <w:marTop w:val="0"/>
              <w:marBottom w:val="0"/>
              <w:divBdr>
                <w:top w:val="none" w:sz="0" w:space="0" w:color="auto"/>
                <w:left w:val="none" w:sz="0" w:space="0" w:color="auto"/>
                <w:bottom w:val="none" w:sz="0" w:space="0" w:color="auto"/>
                <w:right w:val="none" w:sz="0" w:space="0" w:color="auto"/>
              </w:divBdr>
            </w:div>
          </w:divsChild>
        </w:div>
        <w:div w:id="962884287">
          <w:marLeft w:val="0"/>
          <w:marRight w:val="0"/>
          <w:marTop w:val="0"/>
          <w:marBottom w:val="0"/>
          <w:divBdr>
            <w:top w:val="none" w:sz="0" w:space="0" w:color="auto"/>
            <w:left w:val="none" w:sz="0" w:space="0" w:color="auto"/>
            <w:bottom w:val="none" w:sz="0" w:space="0" w:color="auto"/>
            <w:right w:val="none" w:sz="0" w:space="0" w:color="auto"/>
          </w:divBdr>
          <w:divsChild>
            <w:div w:id="976224328">
              <w:marLeft w:val="0"/>
              <w:marRight w:val="0"/>
              <w:marTop w:val="0"/>
              <w:marBottom w:val="0"/>
              <w:divBdr>
                <w:top w:val="none" w:sz="0" w:space="0" w:color="auto"/>
                <w:left w:val="none" w:sz="0" w:space="0" w:color="auto"/>
                <w:bottom w:val="none" w:sz="0" w:space="0" w:color="auto"/>
                <w:right w:val="none" w:sz="0" w:space="0" w:color="auto"/>
              </w:divBdr>
            </w:div>
            <w:div w:id="1083531928">
              <w:marLeft w:val="0"/>
              <w:marRight w:val="0"/>
              <w:marTop w:val="0"/>
              <w:marBottom w:val="0"/>
              <w:divBdr>
                <w:top w:val="none" w:sz="0" w:space="0" w:color="auto"/>
                <w:left w:val="none" w:sz="0" w:space="0" w:color="auto"/>
                <w:bottom w:val="none" w:sz="0" w:space="0" w:color="auto"/>
                <w:right w:val="none" w:sz="0" w:space="0" w:color="auto"/>
              </w:divBdr>
            </w:div>
            <w:div w:id="1575893855">
              <w:marLeft w:val="0"/>
              <w:marRight w:val="0"/>
              <w:marTop w:val="0"/>
              <w:marBottom w:val="0"/>
              <w:divBdr>
                <w:top w:val="none" w:sz="0" w:space="0" w:color="auto"/>
                <w:left w:val="none" w:sz="0" w:space="0" w:color="auto"/>
                <w:bottom w:val="none" w:sz="0" w:space="0" w:color="auto"/>
                <w:right w:val="none" w:sz="0" w:space="0" w:color="auto"/>
              </w:divBdr>
            </w:div>
            <w:div w:id="1622614393">
              <w:marLeft w:val="0"/>
              <w:marRight w:val="0"/>
              <w:marTop w:val="0"/>
              <w:marBottom w:val="0"/>
              <w:divBdr>
                <w:top w:val="none" w:sz="0" w:space="0" w:color="auto"/>
                <w:left w:val="none" w:sz="0" w:space="0" w:color="auto"/>
                <w:bottom w:val="none" w:sz="0" w:space="0" w:color="auto"/>
                <w:right w:val="none" w:sz="0" w:space="0" w:color="auto"/>
              </w:divBdr>
            </w:div>
            <w:div w:id="1832286906">
              <w:marLeft w:val="0"/>
              <w:marRight w:val="0"/>
              <w:marTop w:val="0"/>
              <w:marBottom w:val="0"/>
              <w:divBdr>
                <w:top w:val="none" w:sz="0" w:space="0" w:color="auto"/>
                <w:left w:val="none" w:sz="0" w:space="0" w:color="auto"/>
                <w:bottom w:val="none" w:sz="0" w:space="0" w:color="auto"/>
                <w:right w:val="none" w:sz="0" w:space="0" w:color="auto"/>
              </w:divBdr>
            </w:div>
          </w:divsChild>
        </w:div>
        <w:div w:id="982738308">
          <w:marLeft w:val="0"/>
          <w:marRight w:val="0"/>
          <w:marTop w:val="0"/>
          <w:marBottom w:val="0"/>
          <w:divBdr>
            <w:top w:val="none" w:sz="0" w:space="0" w:color="auto"/>
            <w:left w:val="none" w:sz="0" w:space="0" w:color="auto"/>
            <w:bottom w:val="none" w:sz="0" w:space="0" w:color="auto"/>
            <w:right w:val="none" w:sz="0" w:space="0" w:color="auto"/>
          </w:divBdr>
          <w:divsChild>
            <w:div w:id="415908383">
              <w:marLeft w:val="0"/>
              <w:marRight w:val="0"/>
              <w:marTop w:val="0"/>
              <w:marBottom w:val="0"/>
              <w:divBdr>
                <w:top w:val="none" w:sz="0" w:space="0" w:color="auto"/>
                <w:left w:val="none" w:sz="0" w:space="0" w:color="auto"/>
                <w:bottom w:val="none" w:sz="0" w:space="0" w:color="auto"/>
                <w:right w:val="none" w:sz="0" w:space="0" w:color="auto"/>
              </w:divBdr>
            </w:div>
            <w:div w:id="680278531">
              <w:marLeft w:val="0"/>
              <w:marRight w:val="0"/>
              <w:marTop w:val="0"/>
              <w:marBottom w:val="0"/>
              <w:divBdr>
                <w:top w:val="none" w:sz="0" w:space="0" w:color="auto"/>
                <w:left w:val="none" w:sz="0" w:space="0" w:color="auto"/>
                <w:bottom w:val="none" w:sz="0" w:space="0" w:color="auto"/>
                <w:right w:val="none" w:sz="0" w:space="0" w:color="auto"/>
              </w:divBdr>
            </w:div>
            <w:div w:id="1170173178">
              <w:marLeft w:val="0"/>
              <w:marRight w:val="0"/>
              <w:marTop w:val="0"/>
              <w:marBottom w:val="0"/>
              <w:divBdr>
                <w:top w:val="none" w:sz="0" w:space="0" w:color="auto"/>
                <w:left w:val="none" w:sz="0" w:space="0" w:color="auto"/>
                <w:bottom w:val="none" w:sz="0" w:space="0" w:color="auto"/>
                <w:right w:val="none" w:sz="0" w:space="0" w:color="auto"/>
              </w:divBdr>
            </w:div>
            <w:div w:id="1349914940">
              <w:marLeft w:val="0"/>
              <w:marRight w:val="0"/>
              <w:marTop w:val="0"/>
              <w:marBottom w:val="0"/>
              <w:divBdr>
                <w:top w:val="none" w:sz="0" w:space="0" w:color="auto"/>
                <w:left w:val="none" w:sz="0" w:space="0" w:color="auto"/>
                <w:bottom w:val="none" w:sz="0" w:space="0" w:color="auto"/>
                <w:right w:val="none" w:sz="0" w:space="0" w:color="auto"/>
              </w:divBdr>
            </w:div>
            <w:div w:id="1355813737">
              <w:marLeft w:val="0"/>
              <w:marRight w:val="0"/>
              <w:marTop w:val="0"/>
              <w:marBottom w:val="0"/>
              <w:divBdr>
                <w:top w:val="none" w:sz="0" w:space="0" w:color="auto"/>
                <w:left w:val="none" w:sz="0" w:space="0" w:color="auto"/>
                <w:bottom w:val="none" w:sz="0" w:space="0" w:color="auto"/>
                <w:right w:val="none" w:sz="0" w:space="0" w:color="auto"/>
              </w:divBdr>
            </w:div>
          </w:divsChild>
        </w:div>
        <w:div w:id="1017347788">
          <w:marLeft w:val="0"/>
          <w:marRight w:val="0"/>
          <w:marTop w:val="0"/>
          <w:marBottom w:val="0"/>
          <w:divBdr>
            <w:top w:val="none" w:sz="0" w:space="0" w:color="auto"/>
            <w:left w:val="none" w:sz="0" w:space="0" w:color="auto"/>
            <w:bottom w:val="none" w:sz="0" w:space="0" w:color="auto"/>
            <w:right w:val="none" w:sz="0" w:space="0" w:color="auto"/>
          </w:divBdr>
          <w:divsChild>
            <w:div w:id="520243346">
              <w:marLeft w:val="0"/>
              <w:marRight w:val="0"/>
              <w:marTop w:val="0"/>
              <w:marBottom w:val="0"/>
              <w:divBdr>
                <w:top w:val="none" w:sz="0" w:space="0" w:color="auto"/>
                <w:left w:val="none" w:sz="0" w:space="0" w:color="auto"/>
                <w:bottom w:val="none" w:sz="0" w:space="0" w:color="auto"/>
                <w:right w:val="none" w:sz="0" w:space="0" w:color="auto"/>
              </w:divBdr>
            </w:div>
            <w:div w:id="756445207">
              <w:marLeft w:val="0"/>
              <w:marRight w:val="0"/>
              <w:marTop w:val="0"/>
              <w:marBottom w:val="0"/>
              <w:divBdr>
                <w:top w:val="none" w:sz="0" w:space="0" w:color="auto"/>
                <w:left w:val="none" w:sz="0" w:space="0" w:color="auto"/>
                <w:bottom w:val="none" w:sz="0" w:space="0" w:color="auto"/>
                <w:right w:val="none" w:sz="0" w:space="0" w:color="auto"/>
              </w:divBdr>
            </w:div>
            <w:div w:id="1245914473">
              <w:marLeft w:val="0"/>
              <w:marRight w:val="0"/>
              <w:marTop w:val="0"/>
              <w:marBottom w:val="0"/>
              <w:divBdr>
                <w:top w:val="none" w:sz="0" w:space="0" w:color="auto"/>
                <w:left w:val="none" w:sz="0" w:space="0" w:color="auto"/>
                <w:bottom w:val="none" w:sz="0" w:space="0" w:color="auto"/>
                <w:right w:val="none" w:sz="0" w:space="0" w:color="auto"/>
              </w:divBdr>
            </w:div>
            <w:div w:id="1250191500">
              <w:marLeft w:val="0"/>
              <w:marRight w:val="0"/>
              <w:marTop w:val="0"/>
              <w:marBottom w:val="0"/>
              <w:divBdr>
                <w:top w:val="none" w:sz="0" w:space="0" w:color="auto"/>
                <w:left w:val="none" w:sz="0" w:space="0" w:color="auto"/>
                <w:bottom w:val="none" w:sz="0" w:space="0" w:color="auto"/>
                <w:right w:val="none" w:sz="0" w:space="0" w:color="auto"/>
              </w:divBdr>
            </w:div>
            <w:div w:id="1881940340">
              <w:marLeft w:val="0"/>
              <w:marRight w:val="0"/>
              <w:marTop w:val="0"/>
              <w:marBottom w:val="0"/>
              <w:divBdr>
                <w:top w:val="none" w:sz="0" w:space="0" w:color="auto"/>
                <w:left w:val="none" w:sz="0" w:space="0" w:color="auto"/>
                <w:bottom w:val="none" w:sz="0" w:space="0" w:color="auto"/>
                <w:right w:val="none" w:sz="0" w:space="0" w:color="auto"/>
              </w:divBdr>
            </w:div>
          </w:divsChild>
        </w:div>
        <w:div w:id="1058477661">
          <w:marLeft w:val="0"/>
          <w:marRight w:val="0"/>
          <w:marTop w:val="0"/>
          <w:marBottom w:val="0"/>
          <w:divBdr>
            <w:top w:val="none" w:sz="0" w:space="0" w:color="auto"/>
            <w:left w:val="none" w:sz="0" w:space="0" w:color="auto"/>
            <w:bottom w:val="none" w:sz="0" w:space="0" w:color="auto"/>
            <w:right w:val="none" w:sz="0" w:space="0" w:color="auto"/>
          </w:divBdr>
          <w:divsChild>
            <w:div w:id="465052723">
              <w:marLeft w:val="0"/>
              <w:marRight w:val="0"/>
              <w:marTop w:val="0"/>
              <w:marBottom w:val="0"/>
              <w:divBdr>
                <w:top w:val="none" w:sz="0" w:space="0" w:color="auto"/>
                <w:left w:val="none" w:sz="0" w:space="0" w:color="auto"/>
                <w:bottom w:val="none" w:sz="0" w:space="0" w:color="auto"/>
                <w:right w:val="none" w:sz="0" w:space="0" w:color="auto"/>
              </w:divBdr>
            </w:div>
            <w:div w:id="875125017">
              <w:marLeft w:val="0"/>
              <w:marRight w:val="0"/>
              <w:marTop w:val="0"/>
              <w:marBottom w:val="0"/>
              <w:divBdr>
                <w:top w:val="none" w:sz="0" w:space="0" w:color="auto"/>
                <w:left w:val="none" w:sz="0" w:space="0" w:color="auto"/>
                <w:bottom w:val="none" w:sz="0" w:space="0" w:color="auto"/>
                <w:right w:val="none" w:sz="0" w:space="0" w:color="auto"/>
              </w:divBdr>
            </w:div>
            <w:div w:id="897983322">
              <w:marLeft w:val="0"/>
              <w:marRight w:val="0"/>
              <w:marTop w:val="0"/>
              <w:marBottom w:val="0"/>
              <w:divBdr>
                <w:top w:val="none" w:sz="0" w:space="0" w:color="auto"/>
                <w:left w:val="none" w:sz="0" w:space="0" w:color="auto"/>
                <w:bottom w:val="none" w:sz="0" w:space="0" w:color="auto"/>
                <w:right w:val="none" w:sz="0" w:space="0" w:color="auto"/>
              </w:divBdr>
            </w:div>
            <w:div w:id="984354068">
              <w:marLeft w:val="0"/>
              <w:marRight w:val="0"/>
              <w:marTop w:val="0"/>
              <w:marBottom w:val="0"/>
              <w:divBdr>
                <w:top w:val="none" w:sz="0" w:space="0" w:color="auto"/>
                <w:left w:val="none" w:sz="0" w:space="0" w:color="auto"/>
                <w:bottom w:val="none" w:sz="0" w:space="0" w:color="auto"/>
                <w:right w:val="none" w:sz="0" w:space="0" w:color="auto"/>
              </w:divBdr>
            </w:div>
            <w:div w:id="1054044157">
              <w:marLeft w:val="0"/>
              <w:marRight w:val="0"/>
              <w:marTop w:val="0"/>
              <w:marBottom w:val="0"/>
              <w:divBdr>
                <w:top w:val="none" w:sz="0" w:space="0" w:color="auto"/>
                <w:left w:val="none" w:sz="0" w:space="0" w:color="auto"/>
                <w:bottom w:val="none" w:sz="0" w:space="0" w:color="auto"/>
                <w:right w:val="none" w:sz="0" w:space="0" w:color="auto"/>
              </w:divBdr>
            </w:div>
          </w:divsChild>
        </w:div>
        <w:div w:id="1110975312">
          <w:marLeft w:val="0"/>
          <w:marRight w:val="0"/>
          <w:marTop w:val="0"/>
          <w:marBottom w:val="0"/>
          <w:divBdr>
            <w:top w:val="none" w:sz="0" w:space="0" w:color="auto"/>
            <w:left w:val="none" w:sz="0" w:space="0" w:color="auto"/>
            <w:bottom w:val="none" w:sz="0" w:space="0" w:color="auto"/>
            <w:right w:val="none" w:sz="0" w:space="0" w:color="auto"/>
          </w:divBdr>
          <w:divsChild>
            <w:div w:id="23556129">
              <w:marLeft w:val="0"/>
              <w:marRight w:val="0"/>
              <w:marTop w:val="0"/>
              <w:marBottom w:val="0"/>
              <w:divBdr>
                <w:top w:val="none" w:sz="0" w:space="0" w:color="auto"/>
                <w:left w:val="none" w:sz="0" w:space="0" w:color="auto"/>
                <w:bottom w:val="none" w:sz="0" w:space="0" w:color="auto"/>
                <w:right w:val="none" w:sz="0" w:space="0" w:color="auto"/>
              </w:divBdr>
            </w:div>
            <w:div w:id="37242684">
              <w:marLeft w:val="0"/>
              <w:marRight w:val="0"/>
              <w:marTop w:val="0"/>
              <w:marBottom w:val="0"/>
              <w:divBdr>
                <w:top w:val="none" w:sz="0" w:space="0" w:color="auto"/>
                <w:left w:val="none" w:sz="0" w:space="0" w:color="auto"/>
                <w:bottom w:val="none" w:sz="0" w:space="0" w:color="auto"/>
                <w:right w:val="none" w:sz="0" w:space="0" w:color="auto"/>
              </w:divBdr>
            </w:div>
            <w:div w:id="129368776">
              <w:marLeft w:val="0"/>
              <w:marRight w:val="0"/>
              <w:marTop w:val="0"/>
              <w:marBottom w:val="0"/>
              <w:divBdr>
                <w:top w:val="none" w:sz="0" w:space="0" w:color="auto"/>
                <w:left w:val="none" w:sz="0" w:space="0" w:color="auto"/>
                <w:bottom w:val="none" w:sz="0" w:space="0" w:color="auto"/>
                <w:right w:val="none" w:sz="0" w:space="0" w:color="auto"/>
              </w:divBdr>
            </w:div>
            <w:div w:id="553397126">
              <w:marLeft w:val="0"/>
              <w:marRight w:val="0"/>
              <w:marTop w:val="0"/>
              <w:marBottom w:val="0"/>
              <w:divBdr>
                <w:top w:val="none" w:sz="0" w:space="0" w:color="auto"/>
                <w:left w:val="none" w:sz="0" w:space="0" w:color="auto"/>
                <w:bottom w:val="none" w:sz="0" w:space="0" w:color="auto"/>
                <w:right w:val="none" w:sz="0" w:space="0" w:color="auto"/>
              </w:divBdr>
            </w:div>
            <w:div w:id="1679767059">
              <w:marLeft w:val="0"/>
              <w:marRight w:val="0"/>
              <w:marTop w:val="0"/>
              <w:marBottom w:val="0"/>
              <w:divBdr>
                <w:top w:val="none" w:sz="0" w:space="0" w:color="auto"/>
                <w:left w:val="none" w:sz="0" w:space="0" w:color="auto"/>
                <w:bottom w:val="none" w:sz="0" w:space="0" w:color="auto"/>
                <w:right w:val="none" w:sz="0" w:space="0" w:color="auto"/>
              </w:divBdr>
            </w:div>
          </w:divsChild>
        </w:div>
        <w:div w:id="1156921589">
          <w:marLeft w:val="0"/>
          <w:marRight w:val="0"/>
          <w:marTop w:val="0"/>
          <w:marBottom w:val="0"/>
          <w:divBdr>
            <w:top w:val="none" w:sz="0" w:space="0" w:color="auto"/>
            <w:left w:val="none" w:sz="0" w:space="0" w:color="auto"/>
            <w:bottom w:val="none" w:sz="0" w:space="0" w:color="auto"/>
            <w:right w:val="none" w:sz="0" w:space="0" w:color="auto"/>
          </w:divBdr>
          <w:divsChild>
            <w:div w:id="302005814">
              <w:marLeft w:val="0"/>
              <w:marRight w:val="0"/>
              <w:marTop w:val="0"/>
              <w:marBottom w:val="0"/>
              <w:divBdr>
                <w:top w:val="none" w:sz="0" w:space="0" w:color="auto"/>
                <w:left w:val="none" w:sz="0" w:space="0" w:color="auto"/>
                <w:bottom w:val="none" w:sz="0" w:space="0" w:color="auto"/>
                <w:right w:val="none" w:sz="0" w:space="0" w:color="auto"/>
              </w:divBdr>
            </w:div>
            <w:div w:id="674266848">
              <w:marLeft w:val="0"/>
              <w:marRight w:val="0"/>
              <w:marTop w:val="0"/>
              <w:marBottom w:val="0"/>
              <w:divBdr>
                <w:top w:val="none" w:sz="0" w:space="0" w:color="auto"/>
                <w:left w:val="none" w:sz="0" w:space="0" w:color="auto"/>
                <w:bottom w:val="none" w:sz="0" w:space="0" w:color="auto"/>
                <w:right w:val="none" w:sz="0" w:space="0" w:color="auto"/>
              </w:divBdr>
            </w:div>
            <w:div w:id="1212226019">
              <w:marLeft w:val="0"/>
              <w:marRight w:val="0"/>
              <w:marTop w:val="0"/>
              <w:marBottom w:val="0"/>
              <w:divBdr>
                <w:top w:val="none" w:sz="0" w:space="0" w:color="auto"/>
                <w:left w:val="none" w:sz="0" w:space="0" w:color="auto"/>
                <w:bottom w:val="none" w:sz="0" w:space="0" w:color="auto"/>
                <w:right w:val="none" w:sz="0" w:space="0" w:color="auto"/>
              </w:divBdr>
            </w:div>
            <w:div w:id="1362049629">
              <w:marLeft w:val="0"/>
              <w:marRight w:val="0"/>
              <w:marTop w:val="0"/>
              <w:marBottom w:val="0"/>
              <w:divBdr>
                <w:top w:val="none" w:sz="0" w:space="0" w:color="auto"/>
                <w:left w:val="none" w:sz="0" w:space="0" w:color="auto"/>
                <w:bottom w:val="none" w:sz="0" w:space="0" w:color="auto"/>
                <w:right w:val="none" w:sz="0" w:space="0" w:color="auto"/>
              </w:divBdr>
            </w:div>
            <w:div w:id="1963540036">
              <w:marLeft w:val="0"/>
              <w:marRight w:val="0"/>
              <w:marTop w:val="0"/>
              <w:marBottom w:val="0"/>
              <w:divBdr>
                <w:top w:val="none" w:sz="0" w:space="0" w:color="auto"/>
                <w:left w:val="none" w:sz="0" w:space="0" w:color="auto"/>
                <w:bottom w:val="none" w:sz="0" w:space="0" w:color="auto"/>
                <w:right w:val="none" w:sz="0" w:space="0" w:color="auto"/>
              </w:divBdr>
            </w:div>
          </w:divsChild>
        </w:div>
        <w:div w:id="1160846101">
          <w:marLeft w:val="0"/>
          <w:marRight w:val="0"/>
          <w:marTop w:val="0"/>
          <w:marBottom w:val="0"/>
          <w:divBdr>
            <w:top w:val="none" w:sz="0" w:space="0" w:color="auto"/>
            <w:left w:val="none" w:sz="0" w:space="0" w:color="auto"/>
            <w:bottom w:val="none" w:sz="0" w:space="0" w:color="auto"/>
            <w:right w:val="none" w:sz="0" w:space="0" w:color="auto"/>
          </w:divBdr>
          <w:divsChild>
            <w:div w:id="100154352">
              <w:marLeft w:val="0"/>
              <w:marRight w:val="0"/>
              <w:marTop w:val="0"/>
              <w:marBottom w:val="0"/>
              <w:divBdr>
                <w:top w:val="none" w:sz="0" w:space="0" w:color="auto"/>
                <w:left w:val="none" w:sz="0" w:space="0" w:color="auto"/>
                <w:bottom w:val="none" w:sz="0" w:space="0" w:color="auto"/>
                <w:right w:val="none" w:sz="0" w:space="0" w:color="auto"/>
              </w:divBdr>
            </w:div>
            <w:div w:id="668216818">
              <w:marLeft w:val="0"/>
              <w:marRight w:val="0"/>
              <w:marTop w:val="0"/>
              <w:marBottom w:val="0"/>
              <w:divBdr>
                <w:top w:val="none" w:sz="0" w:space="0" w:color="auto"/>
                <w:left w:val="none" w:sz="0" w:space="0" w:color="auto"/>
                <w:bottom w:val="none" w:sz="0" w:space="0" w:color="auto"/>
                <w:right w:val="none" w:sz="0" w:space="0" w:color="auto"/>
              </w:divBdr>
            </w:div>
            <w:div w:id="1229732145">
              <w:marLeft w:val="0"/>
              <w:marRight w:val="0"/>
              <w:marTop w:val="0"/>
              <w:marBottom w:val="0"/>
              <w:divBdr>
                <w:top w:val="none" w:sz="0" w:space="0" w:color="auto"/>
                <w:left w:val="none" w:sz="0" w:space="0" w:color="auto"/>
                <w:bottom w:val="none" w:sz="0" w:space="0" w:color="auto"/>
                <w:right w:val="none" w:sz="0" w:space="0" w:color="auto"/>
              </w:divBdr>
            </w:div>
            <w:div w:id="1311252891">
              <w:marLeft w:val="0"/>
              <w:marRight w:val="0"/>
              <w:marTop w:val="0"/>
              <w:marBottom w:val="0"/>
              <w:divBdr>
                <w:top w:val="none" w:sz="0" w:space="0" w:color="auto"/>
                <w:left w:val="none" w:sz="0" w:space="0" w:color="auto"/>
                <w:bottom w:val="none" w:sz="0" w:space="0" w:color="auto"/>
                <w:right w:val="none" w:sz="0" w:space="0" w:color="auto"/>
              </w:divBdr>
            </w:div>
            <w:div w:id="2048985248">
              <w:marLeft w:val="0"/>
              <w:marRight w:val="0"/>
              <w:marTop w:val="0"/>
              <w:marBottom w:val="0"/>
              <w:divBdr>
                <w:top w:val="none" w:sz="0" w:space="0" w:color="auto"/>
                <w:left w:val="none" w:sz="0" w:space="0" w:color="auto"/>
                <w:bottom w:val="none" w:sz="0" w:space="0" w:color="auto"/>
                <w:right w:val="none" w:sz="0" w:space="0" w:color="auto"/>
              </w:divBdr>
            </w:div>
          </w:divsChild>
        </w:div>
        <w:div w:id="1181429340">
          <w:marLeft w:val="0"/>
          <w:marRight w:val="0"/>
          <w:marTop w:val="0"/>
          <w:marBottom w:val="0"/>
          <w:divBdr>
            <w:top w:val="none" w:sz="0" w:space="0" w:color="auto"/>
            <w:left w:val="none" w:sz="0" w:space="0" w:color="auto"/>
            <w:bottom w:val="none" w:sz="0" w:space="0" w:color="auto"/>
            <w:right w:val="none" w:sz="0" w:space="0" w:color="auto"/>
          </w:divBdr>
          <w:divsChild>
            <w:div w:id="389041778">
              <w:marLeft w:val="0"/>
              <w:marRight w:val="0"/>
              <w:marTop w:val="0"/>
              <w:marBottom w:val="0"/>
              <w:divBdr>
                <w:top w:val="none" w:sz="0" w:space="0" w:color="auto"/>
                <w:left w:val="none" w:sz="0" w:space="0" w:color="auto"/>
                <w:bottom w:val="none" w:sz="0" w:space="0" w:color="auto"/>
                <w:right w:val="none" w:sz="0" w:space="0" w:color="auto"/>
              </w:divBdr>
            </w:div>
            <w:div w:id="799422896">
              <w:marLeft w:val="0"/>
              <w:marRight w:val="0"/>
              <w:marTop w:val="0"/>
              <w:marBottom w:val="0"/>
              <w:divBdr>
                <w:top w:val="none" w:sz="0" w:space="0" w:color="auto"/>
                <w:left w:val="none" w:sz="0" w:space="0" w:color="auto"/>
                <w:bottom w:val="none" w:sz="0" w:space="0" w:color="auto"/>
                <w:right w:val="none" w:sz="0" w:space="0" w:color="auto"/>
              </w:divBdr>
            </w:div>
            <w:div w:id="1009060366">
              <w:marLeft w:val="0"/>
              <w:marRight w:val="0"/>
              <w:marTop w:val="0"/>
              <w:marBottom w:val="0"/>
              <w:divBdr>
                <w:top w:val="none" w:sz="0" w:space="0" w:color="auto"/>
                <w:left w:val="none" w:sz="0" w:space="0" w:color="auto"/>
                <w:bottom w:val="none" w:sz="0" w:space="0" w:color="auto"/>
                <w:right w:val="none" w:sz="0" w:space="0" w:color="auto"/>
              </w:divBdr>
            </w:div>
            <w:div w:id="1645045547">
              <w:marLeft w:val="0"/>
              <w:marRight w:val="0"/>
              <w:marTop w:val="0"/>
              <w:marBottom w:val="0"/>
              <w:divBdr>
                <w:top w:val="none" w:sz="0" w:space="0" w:color="auto"/>
                <w:left w:val="none" w:sz="0" w:space="0" w:color="auto"/>
                <w:bottom w:val="none" w:sz="0" w:space="0" w:color="auto"/>
                <w:right w:val="none" w:sz="0" w:space="0" w:color="auto"/>
              </w:divBdr>
            </w:div>
            <w:div w:id="2001810890">
              <w:marLeft w:val="0"/>
              <w:marRight w:val="0"/>
              <w:marTop w:val="0"/>
              <w:marBottom w:val="0"/>
              <w:divBdr>
                <w:top w:val="none" w:sz="0" w:space="0" w:color="auto"/>
                <w:left w:val="none" w:sz="0" w:space="0" w:color="auto"/>
                <w:bottom w:val="none" w:sz="0" w:space="0" w:color="auto"/>
                <w:right w:val="none" w:sz="0" w:space="0" w:color="auto"/>
              </w:divBdr>
            </w:div>
          </w:divsChild>
        </w:div>
        <w:div w:id="1196193352">
          <w:marLeft w:val="0"/>
          <w:marRight w:val="0"/>
          <w:marTop w:val="0"/>
          <w:marBottom w:val="0"/>
          <w:divBdr>
            <w:top w:val="none" w:sz="0" w:space="0" w:color="auto"/>
            <w:left w:val="none" w:sz="0" w:space="0" w:color="auto"/>
            <w:bottom w:val="none" w:sz="0" w:space="0" w:color="auto"/>
            <w:right w:val="none" w:sz="0" w:space="0" w:color="auto"/>
          </w:divBdr>
          <w:divsChild>
            <w:div w:id="125969309">
              <w:marLeft w:val="0"/>
              <w:marRight w:val="0"/>
              <w:marTop w:val="0"/>
              <w:marBottom w:val="0"/>
              <w:divBdr>
                <w:top w:val="none" w:sz="0" w:space="0" w:color="auto"/>
                <w:left w:val="none" w:sz="0" w:space="0" w:color="auto"/>
                <w:bottom w:val="none" w:sz="0" w:space="0" w:color="auto"/>
                <w:right w:val="none" w:sz="0" w:space="0" w:color="auto"/>
              </w:divBdr>
            </w:div>
            <w:div w:id="1147355295">
              <w:marLeft w:val="0"/>
              <w:marRight w:val="0"/>
              <w:marTop w:val="0"/>
              <w:marBottom w:val="0"/>
              <w:divBdr>
                <w:top w:val="none" w:sz="0" w:space="0" w:color="auto"/>
                <w:left w:val="none" w:sz="0" w:space="0" w:color="auto"/>
                <w:bottom w:val="none" w:sz="0" w:space="0" w:color="auto"/>
                <w:right w:val="none" w:sz="0" w:space="0" w:color="auto"/>
              </w:divBdr>
            </w:div>
            <w:div w:id="1272589287">
              <w:marLeft w:val="0"/>
              <w:marRight w:val="0"/>
              <w:marTop w:val="0"/>
              <w:marBottom w:val="0"/>
              <w:divBdr>
                <w:top w:val="none" w:sz="0" w:space="0" w:color="auto"/>
                <w:left w:val="none" w:sz="0" w:space="0" w:color="auto"/>
                <w:bottom w:val="none" w:sz="0" w:space="0" w:color="auto"/>
                <w:right w:val="none" w:sz="0" w:space="0" w:color="auto"/>
              </w:divBdr>
            </w:div>
            <w:div w:id="1403991292">
              <w:marLeft w:val="0"/>
              <w:marRight w:val="0"/>
              <w:marTop w:val="0"/>
              <w:marBottom w:val="0"/>
              <w:divBdr>
                <w:top w:val="none" w:sz="0" w:space="0" w:color="auto"/>
                <w:left w:val="none" w:sz="0" w:space="0" w:color="auto"/>
                <w:bottom w:val="none" w:sz="0" w:space="0" w:color="auto"/>
                <w:right w:val="none" w:sz="0" w:space="0" w:color="auto"/>
              </w:divBdr>
            </w:div>
            <w:div w:id="1767340512">
              <w:marLeft w:val="0"/>
              <w:marRight w:val="0"/>
              <w:marTop w:val="0"/>
              <w:marBottom w:val="0"/>
              <w:divBdr>
                <w:top w:val="none" w:sz="0" w:space="0" w:color="auto"/>
                <w:left w:val="none" w:sz="0" w:space="0" w:color="auto"/>
                <w:bottom w:val="none" w:sz="0" w:space="0" w:color="auto"/>
                <w:right w:val="none" w:sz="0" w:space="0" w:color="auto"/>
              </w:divBdr>
            </w:div>
          </w:divsChild>
        </w:div>
        <w:div w:id="1220240530">
          <w:marLeft w:val="0"/>
          <w:marRight w:val="0"/>
          <w:marTop w:val="0"/>
          <w:marBottom w:val="0"/>
          <w:divBdr>
            <w:top w:val="none" w:sz="0" w:space="0" w:color="auto"/>
            <w:left w:val="none" w:sz="0" w:space="0" w:color="auto"/>
            <w:bottom w:val="none" w:sz="0" w:space="0" w:color="auto"/>
            <w:right w:val="none" w:sz="0" w:space="0" w:color="auto"/>
          </w:divBdr>
          <w:divsChild>
            <w:div w:id="543448910">
              <w:marLeft w:val="0"/>
              <w:marRight w:val="0"/>
              <w:marTop w:val="0"/>
              <w:marBottom w:val="0"/>
              <w:divBdr>
                <w:top w:val="none" w:sz="0" w:space="0" w:color="auto"/>
                <w:left w:val="none" w:sz="0" w:space="0" w:color="auto"/>
                <w:bottom w:val="none" w:sz="0" w:space="0" w:color="auto"/>
                <w:right w:val="none" w:sz="0" w:space="0" w:color="auto"/>
              </w:divBdr>
            </w:div>
            <w:div w:id="674890841">
              <w:marLeft w:val="0"/>
              <w:marRight w:val="0"/>
              <w:marTop w:val="0"/>
              <w:marBottom w:val="0"/>
              <w:divBdr>
                <w:top w:val="none" w:sz="0" w:space="0" w:color="auto"/>
                <w:left w:val="none" w:sz="0" w:space="0" w:color="auto"/>
                <w:bottom w:val="none" w:sz="0" w:space="0" w:color="auto"/>
                <w:right w:val="none" w:sz="0" w:space="0" w:color="auto"/>
              </w:divBdr>
            </w:div>
            <w:div w:id="780226800">
              <w:marLeft w:val="0"/>
              <w:marRight w:val="0"/>
              <w:marTop w:val="0"/>
              <w:marBottom w:val="0"/>
              <w:divBdr>
                <w:top w:val="none" w:sz="0" w:space="0" w:color="auto"/>
                <w:left w:val="none" w:sz="0" w:space="0" w:color="auto"/>
                <w:bottom w:val="none" w:sz="0" w:space="0" w:color="auto"/>
                <w:right w:val="none" w:sz="0" w:space="0" w:color="auto"/>
              </w:divBdr>
            </w:div>
            <w:div w:id="1419520200">
              <w:marLeft w:val="0"/>
              <w:marRight w:val="0"/>
              <w:marTop w:val="0"/>
              <w:marBottom w:val="0"/>
              <w:divBdr>
                <w:top w:val="none" w:sz="0" w:space="0" w:color="auto"/>
                <w:left w:val="none" w:sz="0" w:space="0" w:color="auto"/>
                <w:bottom w:val="none" w:sz="0" w:space="0" w:color="auto"/>
                <w:right w:val="none" w:sz="0" w:space="0" w:color="auto"/>
              </w:divBdr>
            </w:div>
            <w:div w:id="1743716881">
              <w:marLeft w:val="0"/>
              <w:marRight w:val="0"/>
              <w:marTop w:val="0"/>
              <w:marBottom w:val="0"/>
              <w:divBdr>
                <w:top w:val="none" w:sz="0" w:space="0" w:color="auto"/>
                <w:left w:val="none" w:sz="0" w:space="0" w:color="auto"/>
                <w:bottom w:val="none" w:sz="0" w:space="0" w:color="auto"/>
                <w:right w:val="none" w:sz="0" w:space="0" w:color="auto"/>
              </w:divBdr>
            </w:div>
          </w:divsChild>
        </w:div>
        <w:div w:id="1322541361">
          <w:marLeft w:val="0"/>
          <w:marRight w:val="0"/>
          <w:marTop w:val="0"/>
          <w:marBottom w:val="0"/>
          <w:divBdr>
            <w:top w:val="none" w:sz="0" w:space="0" w:color="auto"/>
            <w:left w:val="none" w:sz="0" w:space="0" w:color="auto"/>
            <w:bottom w:val="none" w:sz="0" w:space="0" w:color="auto"/>
            <w:right w:val="none" w:sz="0" w:space="0" w:color="auto"/>
          </w:divBdr>
          <w:divsChild>
            <w:div w:id="757142661">
              <w:marLeft w:val="0"/>
              <w:marRight w:val="0"/>
              <w:marTop w:val="0"/>
              <w:marBottom w:val="0"/>
              <w:divBdr>
                <w:top w:val="none" w:sz="0" w:space="0" w:color="auto"/>
                <w:left w:val="none" w:sz="0" w:space="0" w:color="auto"/>
                <w:bottom w:val="none" w:sz="0" w:space="0" w:color="auto"/>
                <w:right w:val="none" w:sz="0" w:space="0" w:color="auto"/>
              </w:divBdr>
            </w:div>
            <w:div w:id="901713018">
              <w:marLeft w:val="0"/>
              <w:marRight w:val="0"/>
              <w:marTop w:val="0"/>
              <w:marBottom w:val="0"/>
              <w:divBdr>
                <w:top w:val="none" w:sz="0" w:space="0" w:color="auto"/>
                <w:left w:val="none" w:sz="0" w:space="0" w:color="auto"/>
                <w:bottom w:val="none" w:sz="0" w:space="0" w:color="auto"/>
                <w:right w:val="none" w:sz="0" w:space="0" w:color="auto"/>
              </w:divBdr>
            </w:div>
            <w:div w:id="1313674694">
              <w:marLeft w:val="0"/>
              <w:marRight w:val="0"/>
              <w:marTop w:val="0"/>
              <w:marBottom w:val="0"/>
              <w:divBdr>
                <w:top w:val="none" w:sz="0" w:space="0" w:color="auto"/>
                <w:left w:val="none" w:sz="0" w:space="0" w:color="auto"/>
                <w:bottom w:val="none" w:sz="0" w:space="0" w:color="auto"/>
                <w:right w:val="none" w:sz="0" w:space="0" w:color="auto"/>
              </w:divBdr>
            </w:div>
            <w:div w:id="1752003681">
              <w:marLeft w:val="0"/>
              <w:marRight w:val="0"/>
              <w:marTop w:val="0"/>
              <w:marBottom w:val="0"/>
              <w:divBdr>
                <w:top w:val="none" w:sz="0" w:space="0" w:color="auto"/>
                <w:left w:val="none" w:sz="0" w:space="0" w:color="auto"/>
                <w:bottom w:val="none" w:sz="0" w:space="0" w:color="auto"/>
                <w:right w:val="none" w:sz="0" w:space="0" w:color="auto"/>
              </w:divBdr>
            </w:div>
            <w:div w:id="2129230551">
              <w:marLeft w:val="0"/>
              <w:marRight w:val="0"/>
              <w:marTop w:val="0"/>
              <w:marBottom w:val="0"/>
              <w:divBdr>
                <w:top w:val="none" w:sz="0" w:space="0" w:color="auto"/>
                <w:left w:val="none" w:sz="0" w:space="0" w:color="auto"/>
                <w:bottom w:val="none" w:sz="0" w:space="0" w:color="auto"/>
                <w:right w:val="none" w:sz="0" w:space="0" w:color="auto"/>
              </w:divBdr>
            </w:div>
          </w:divsChild>
        </w:div>
        <w:div w:id="1471284353">
          <w:marLeft w:val="0"/>
          <w:marRight w:val="0"/>
          <w:marTop w:val="0"/>
          <w:marBottom w:val="0"/>
          <w:divBdr>
            <w:top w:val="none" w:sz="0" w:space="0" w:color="auto"/>
            <w:left w:val="none" w:sz="0" w:space="0" w:color="auto"/>
            <w:bottom w:val="none" w:sz="0" w:space="0" w:color="auto"/>
            <w:right w:val="none" w:sz="0" w:space="0" w:color="auto"/>
          </w:divBdr>
          <w:divsChild>
            <w:div w:id="166480143">
              <w:marLeft w:val="0"/>
              <w:marRight w:val="0"/>
              <w:marTop w:val="0"/>
              <w:marBottom w:val="0"/>
              <w:divBdr>
                <w:top w:val="none" w:sz="0" w:space="0" w:color="auto"/>
                <w:left w:val="none" w:sz="0" w:space="0" w:color="auto"/>
                <w:bottom w:val="none" w:sz="0" w:space="0" w:color="auto"/>
                <w:right w:val="none" w:sz="0" w:space="0" w:color="auto"/>
              </w:divBdr>
            </w:div>
            <w:div w:id="981499903">
              <w:marLeft w:val="0"/>
              <w:marRight w:val="0"/>
              <w:marTop w:val="0"/>
              <w:marBottom w:val="0"/>
              <w:divBdr>
                <w:top w:val="none" w:sz="0" w:space="0" w:color="auto"/>
                <w:left w:val="none" w:sz="0" w:space="0" w:color="auto"/>
                <w:bottom w:val="none" w:sz="0" w:space="0" w:color="auto"/>
                <w:right w:val="none" w:sz="0" w:space="0" w:color="auto"/>
              </w:divBdr>
            </w:div>
            <w:div w:id="1395080581">
              <w:marLeft w:val="0"/>
              <w:marRight w:val="0"/>
              <w:marTop w:val="0"/>
              <w:marBottom w:val="0"/>
              <w:divBdr>
                <w:top w:val="none" w:sz="0" w:space="0" w:color="auto"/>
                <w:left w:val="none" w:sz="0" w:space="0" w:color="auto"/>
                <w:bottom w:val="none" w:sz="0" w:space="0" w:color="auto"/>
                <w:right w:val="none" w:sz="0" w:space="0" w:color="auto"/>
              </w:divBdr>
            </w:div>
            <w:div w:id="1442724920">
              <w:marLeft w:val="0"/>
              <w:marRight w:val="0"/>
              <w:marTop w:val="0"/>
              <w:marBottom w:val="0"/>
              <w:divBdr>
                <w:top w:val="none" w:sz="0" w:space="0" w:color="auto"/>
                <w:left w:val="none" w:sz="0" w:space="0" w:color="auto"/>
                <w:bottom w:val="none" w:sz="0" w:space="0" w:color="auto"/>
                <w:right w:val="none" w:sz="0" w:space="0" w:color="auto"/>
              </w:divBdr>
            </w:div>
            <w:div w:id="2145808515">
              <w:marLeft w:val="0"/>
              <w:marRight w:val="0"/>
              <w:marTop w:val="0"/>
              <w:marBottom w:val="0"/>
              <w:divBdr>
                <w:top w:val="none" w:sz="0" w:space="0" w:color="auto"/>
                <w:left w:val="none" w:sz="0" w:space="0" w:color="auto"/>
                <w:bottom w:val="none" w:sz="0" w:space="0" w:color="auto"/>
                <w:right w:val="none" w:sz="0" w:space="0" w:color="auto"/>
              </w:divBdr>
            </w:div>
          </w:divsChild>
        </w:div>
        <w:div w:id="1511023397">
          <w:marLeft w:val="0"/>
          <w:marRight w:val="0"/>
          <w:marTop w:val="0"/>
          <w:marBottom w:val="0"/>
          <w:divBdr>
            <w:top w:val="none" w:sz="0" w:space="0" w:color="auto"/>
            <w:left w:val="none" w:sz="0" w:space="0" w:color="auto"/>
            <w:bottom w:val="none" w:sz="0" w:space="0" w:color="auto"/>
            <w:right w:val="none" w:sz="0" w:space="0" w:color="auto"/>
          </w:divBdr>
          <w:divsChild>
            <w:div w:id="927233249">
              <w:marLeft w:val="0"/>
              <w:marRight w:val="0"/>
              <w:marTop w:val="0"/>
              <w:marBottom w:val="0"/>
              <w:divBdr>
                <w:top w:val="none" w:sz="0" w:space="0" w:color="auto"/>
                <w:left w:val="none" w:sz="0" w:space="0" w:color="auto"/>
                <w:bottom w:val="none" w:sz="0" w:space="0" w:color="auto"/>
                <w:right w:val="none" w:sz="0" w:space="0" w:color="auto"/>
              </w:divBdr>
            </w:div>
            <w:div w:id="1193227566">
              <w:marLeft w:val="0"/>
              <w:marRight w:val="0"/>
              <w:marTop w:val="0"/>
              <w:marBottom w:val="0"/>
              <w:divBdr>
                <w:top w:val="none" w:sz="0" w:space="0" w:color="auto"/>
                <w:left w:val="none" w:sz="0" w:space="0" w:color="auto"/>
                <w:bottom w:val="none" w:sz="0" w:space="0" w:color="auto"/>
                <w:right w:val="none" w:sz="0" w:space="0" w:color="auto"/>
              </w:divBdr>
            </w:div>
            <w:div w:id="1418479730">
              <w:marLeft w:val="0"/>
              <w:marRight w:val="0"/>
              <w:marTop w:val="0"/>
              <w:marBottom w:val="0"/>
              <w:divBdr>
                <w:top w:val="none" w:sz="0" w:space="0" w:color="auto"/>
                <w:left w:val="none" w:sz="0" w:space="0" w:color="auto"/>
                <w:bottom w:val="none" w:sz="0" w:space="0" w:color="auto"/>
                <w:right w:val="none" w:sz="0" w:space="0" w:color="auto"/>
              </w:divBdr>
            </w:div>
            <w:div w:id="1620642516">
              <w:marLeft w:val="0"/>
              <w:marRight w:val="0"/>
              <w:marTop w:val="0"/>
              <w:marBottom w:val="0"/>
              <w:divBdr>
                <w:top w:val="none" w:sz="0" w:space="0" w:color="auto"/>
                <w:left w:val="none" w:sz="0" w:space="0" w:color="auto"/>
                <w:bottom w:val="none" w:sz="0" w:space="0" w:color="auto"/>
                <w:right w:val="none" w:sz="0" w:space="0" w:color="auto"/>
              </w:divBdr>
            </w:div>
            <w:div w:id="1819692055">
              <w:marLeft w:val="0"/>
              <w:marRight w:val="0"/>
              <w:marTop w:val="0"/>
              <w:marBottom w:val="0"/>
              <w:divBdr>
                <w:top w:val="none" w:sz="0" w:space="0" w:color="auto"/>
                <w:left w:val="none" w:sz="0" w:space="0" w:color="auto"/>
                <w:bottom w:val="none" w:sz="0" w:space="0" w:color="auto"/>
                <w:right w:val="none" w:sz="0" w:space="0" w:color="auto"/>
              </w:divBdr>
            </w:div>
          </w:divsChild>
        </w:div>
        <w:div w:id="1525897806">
          <w:marLeft w:val="0"/>
          <w:marRight w:val="0"/>
          <w:marTop w:val="0"/>
          <w:marBottom w:val="0"/>
          <w:divBdr>
            <w:top w:val="none" w:sz="0" w:space="0" w:color="auto"/>
            <w:left w:val="none" w:sz="0" w:space="0" w:color="auto"/>
            <w:bottom w:val="none" w:sz="0" w:space="0" w:color="auto"/>
            <w:right w:val="none" w:sz="0" w:space="0" w:color="auto"/>
          </w:divBdr>
          <w:divsChild>
            <w:div w:id="105396810">
              <w:marLeft w:val="0"/>
              <w:marRight w:val="0"/>
              <w:marTop w:val="0"/>
              <w:marBottom w:val="0"/>
              <w:divBdr>
                <w:top w:val="none" w:sz="0" w:space="0" w:color="auto"/>
                <w:left w:val="none" w:sz="0" w:space="0" w:color="auto"/>
                <w:bottom w:val="none" w:sz="0" w:space="0" w:color="auto"/>
                <w:right w:val="none" w:sz="0" w:space="0" w:color="auto"/>
              </w:divBdr>
            </w:div>
            <w:div w:id="318191060">
              <w:marLeft w:val="0"/>
              <w:marRight w:val="0"/>
              <w:marTop w:val="0"/>
              <w:marBottom w:val="0"/>
              <w:divBdr>
                <w:top w:val="none" w:sz="0" w:space="0" w:color="auto"/>
                <w:left w:val="none" w:sz="0" w:space="0" w:color="auto"/>
                <w:bottom w:val="none" w:sz="0" w:space="0" w:color="auto"/>
                <w:right w:val="none" w:sz="0" w:space="0" w:color="auto"/>
              </w:divBdr>
            </w:div>
            <w:div w:id="667631104">
              <w:marLeft w:val="0"/>
              <w:marRight w:val="0"/>
              <w:marTop w:val="0"/>
              <w:marBottom w:val="0"/>
              <w:divBdr>
                <w:top w:val="none" w:sz="0" w:space="0" w:color="auto"/>
                <w:left w:val="none" w:sz="0" w:space="0" w:color="auto"/>
                <w:bottom w:val="none" w:sz="0" w:space="0" w:color="auto"/>
                <w:right w:val="none" w:sz="0" w:space="0" w:color="auto"/>
              </w:divBdr>
            </w:div>
            <w:div w:id="1189832857">
              <w:marLeft w:val="0"/>
              <w:marRight w:val="0"/>
              <w:marTop w:val="0"/>
              <w:marBottom w:val="0"/>
              <w:divBdr>
                <w:top w:val="none" w:sz="0" w:space="0" w:color="auto"/>
                <w:left w:val="none" w:sz="0" w:space="0" w:color="auto"/>
                <w:bottom w:val="none" w:sz="0" w:space="0" w:color="auto"/>
                <w:right w:val="none" w:sz="0" w:space="0" w:color="auto"/>
              </w:divBdr>
            </w:div>
            <w:div w:id="1916940249">
              <w:marLeft w:val="0"/>
              <w:marRight w:val="0"/>
              <w:marTop w:val="0"/>
              <w:marBottom w:val="0"/>
              <w:divBdr>
                <w:top w:val="none" w:sz="0" w:space="0" w:color="auto"/>
                <w:left w:val="none" w:sz="0" w:space="0" w:color="auto"/>
                <w:bottom w:val="none" w:sz="0" w:space="0" w:color="auto"/>
                <w:right w:val="none" w:sz="0" w:space="0" w:color="auto"/>
              </w:divBdr>
            </w:div>
          </w:divsChild>
        </w:div>
        <w:div w:id="1529562766">
          <w:marLeft w:val="0"/>
          <w:marRight w:val="0"/>
          <w:marTop w:val="0"/>
          <w:marBottom w:val="0"/>
          <w:divBdr>
            <w:top w:val="none" w:sz="0" w:space="0" w:color="auto"/>
            <w:left w:val="none" w:sz="0" w:space="0" w:color="auto"/>
            <w:bottom w:val="none" w:sz="0" w:space="0" w:color="auto"/>
            <w:right w:val="none" w:sz="0" w:space="0" w:color="auto"/>
          </w:divBdr>
          <w:divsChild>
            <w:div w:id="579146716">
              <w:marLeft w:val="0"/>
              <w:marRight w:val="0"/>
              <w:marTop w:val="0"/>
              <w:marBottom w:val="0"/>
              <w:divBdr>
                <w:top w:val="none" w:sz="0" w:space="0" w:color="auto"/>
                <w:left w:val="none" w:sz="0" w:space="0" w:color="auto"/>
                <w:bottom w:val="none" w:sz="0" w:space="0" w:color="auto"/>
                <w:right w:val="none" w:sz="0" w:space="0" w:color="auto"/>
              </w:divBdr>
            </w:div>
            <w:div w:id="1128472583">
              <w:marLeft w:val="0"/>
              <w:marRight w:val="0"/>
              <w:marTop w:val="0"/>
              <w:marBottom w:val="0"/>
              <w:divBdr>
                <w:top w:val="none" w:sz="0" w:space="0" w:color="auto"/>
                <w:left w:val="none" w:sz="0" w:space="0" w:color="auto"/>
                <w:bottom w:val="none" w:sz="0" w:space="0" w:color="auto"/>
                <w:right w:val="none" w:sz="0" w:space="0" w:color="auto"/>
              </w:divBdr>
            </w:div>
            <w:div w:id="1239637514">
              <w:marLeft w:val="0"/>
              <w:marRight w:val="0"/>
              <w:marTop w:val="0"/>
              <w:marBottom w:val="0"/>
              <w:divBdr>
                <w:top w:val="none" w:sz="0" w:space="0" w:color="auto"/>
                <w:left w:val="none" w:sz="0" w:space="0" w:color="auto"/>
                <w:bottom w:val="none" w:sz="0" w:space="0" w:color="auto"/>
                <w:right w:val="none" w:sz="0" w:space="0" w:color="auto"/>
              </w:divBdr>
            </w:div>
            <w:div w:id="1284993037">
              <w:marLeft w:val="0"/>
              <w:marRight w:val="0"/>
              <w:marTop w:val="0"/>
              <w:marBottom w:val="0"/>
              <w:divBdr>
                <w:top w:val="none" w:sz="0" w:space="0" w:color="auto"/>
                <w:left w:val="none" w:sz="0" w:space="0" w:color="auto"/>
                <w:bottom w:val="none" w:sz="0" w:space="0" w:color="auto"/>
                <w:right w:val="none" w:sz="0" w:space="0" w:color="auto"/>
              </w:divBdr>
            </w:div>
            <w:div w:id="1297292325">
              <w:marLeft w:val="0"/>
              <w:marRight w:val="0"/>
              <w:marTop w:val="0"/>
              <w:marBottom w:val="0"/>
              <w:divBdr>
                <w:top w:val="none" w:sz="0" w:space="0" w:color="auto"/>
                <w:left w:val="none" w:sz="0" w:space="0" w:color="auto"/>
                <w:bottom w:val="none" w:sz="0" w:space="0" w:color="auto"/>
                <w:right w:val="none" w:sz="0" w:space="0" w:color="auto"/>
              </w:divBdr>
            </w:div>
          </w:divsChild>
        </w:div>
        <w:div w:id="1545436682">
          <w:marLeft w:val="0"/>
          <w:marRight w:val="0"/>
          <w:marTop w:val="0"/>
          <w:marBottom w:val="0"/>
          <w:divBdr>
            <w:top w:val="none" w:sz="0" w:space="0" w:color="auto"/>
            <w:left w:val="none" w:sz="0" w:space="0" w:color="auto"/>
            <w:bottom w:val="none" w:sz="0" w:space="0" w:color="auto"/>
            <w:right w:val="none" w:sz="0" w:space="0" w:color="auto"/>
          </w:divBdr>
          <w:divsChild>
            <w:div w:id="178668498">
              <w:marLeft w:val="0"/>
              <w:marRight w:val="0"/>
              <w:marTop w:val="0"/>
              <w:marBottom w:val="0"/>
              <w:divBdr>
                <w:top w:val="none" w:sz="0" w:space="0" w:color="auto"/>
                <w:left w:val="none" w:sz="0" w:space="0" w:color="auto"/>
                <w:bottom w:val="none" w:sz="0" w:space="0" w:color="auto"/>
                <w:right w:val="none" w:sz="0" w:space="0" w:color="auto"/>
              </w:divBdr>
            </w:div>
            <w:div w:id="752242105">
              <w:marLeft w:val="0"/>
              <w:marRight w:val="0"/>
              <w:marTop w:val="0"/>
              <w:marBottom w:val="0"/>
              <w:divBdr>
                <w:top w:val="none" w:sz="0" w:space="0" w:color="auto"/>
                <w:left w:val="none" w:sz="0" w:space="0" w:color="auto"/>
                <w:bottom w:val="none" w:sz="0" w:space="0" w:color="auto"/>
                <w:right w:val="none" w:sz="0" w:space="0" w:color="auto"/>
              </w:divBdr>
            </w:div>
            <w:div w:id="1276408694">
              <w:marLeft w:val="0"/>
              <w:marRight w:val="0"/>
              <w:marTop w:val="0"/>
              <w:marBottom w:val="0"/>
              <w:divBdr>
                <w:top w:val="none" w:sz="0" w:space="0" w:color="auto"/>
                <w:left w:val="none" w:sz="0" w:space="0" w:color="auto"/>
                <w:bottom w:val="none" w:sz="0" w:space="0" w:color="auto"/>
                <w:right w:val="none" w:sz="0" w:space="0" w:color="auto"/>
              </w:divBdr>
            </w:div>
            <w:div w:id="1311709702">
              <w:marLeft w:val="0"/>
              <w:marRight w:val="0"/>
              <w:marTop w:val="0"/>
              <w:marBottom w:val="0"/>
              <w:divBdr>
                <w:top w:val="none" w:sz="0" w:space="0" w:color="auto"/>
                <w:left w:val="none" w:sz="0" w:space="0" w:color="auto"/>
                <w:bottom w:val="none" w:sz="0" w:space="0" w:color="auto"/>
                <w:right w:val="none" w:sz="0" w:space="0" w:color="auto"/>
              </w:divBdr>
            </w:div>
            <w:div w:id="2138256286">
              <w:marLeft w:val="0"/>
              <w:marRight w:val="0"/>
              <w:marTop w:val="0"/>
              <w:marBottom w:val="0"/>
              <w:divBdr>
                <w:top w:val="none" w:sz="0" w:space="0" w:color="auto"/>
                <w:left w:val="none" w:sz="0" w:space="0" w:color="auto"/>
                <w:bottom w:val="none" w:sz="0" w:space="0" w:color="auto"/>
                <w:right w:val="none" w:sz="0" w:space="0" w:color="auto"/>
              </w:divBdr>
            </w:div>
          </w:divsChild>
        </w:div>
        <w:div w:id="1584026348">
          <w:marLeft w:val="0"/>
          <w:marRight w:val="0"/>
          <w:marTop w:val="0"/>
          <w:marBottom w:val="0"/>
          <w:divBdr>
            <w:top w:val="none" w:sz="0" w:space="0" w:color="auto"/>
            <w:left w:val="none" w:sz="0" w:space="0" w:color="auto"/>
            <w:bottom w:val="none" w:sz="0" w:space="0" w:color="auto"/>
            <w:right w:val="none" w:sz="0" w:space="0" w:color="auto"/>
          </w:divBdr>
          <w:divsChild>
            <w:div w:id="1277061849">
              <w:marLeft w:val="0"/>
              <w:marRight w:val="0"/>
              <w:marTop w:val="0"/>
              <w:marBottom w:val="0"/>
              <w:divBdr>
                <w:top w:val="none" w:sz="0" w:space="0" w:color="auto"/>
                <w:left w:val="none" w:sz="0" w:space="0" w:color="auto"/>
                <w:bottom w:val="none" w:sz="0" w:space="0" w:color="auto"/>
                <w:right w:val="none" w:sz="0" w:space="0" w:color="auto"/>
              </w:divBdr>
            </w:div>
            <w:div w:id="1486314213">
              <w:marLeft w:val="0"/>
              <w:marRight w:val="0"/>
              <w:marTop w:val="0"/>
              <w:marBottom w:val="0"/>
              <w:divBdr>
                <w:top w:val="none" w:sz="0" w:space="0" w:color="auto"/>
                <w:left w:val="none" w:sz="0" w:space="0" w:color="auto"/>
                <w:bottom w:val="none" w:sz="0" w:space="0" w:color="auto"/>
                <w:right w:val="none" w:sz="0" w:space="0" w:color="auto"/>
              </w:divBdr>
            </w:div>
            <w:div w:id="1765032043">
              <w:marLeft w:val="0"/>
              <w:marRight w:val="0"/>
              <w:marTop w:val="0"/>
              <w:marBottom w:val="0"/>
              <w:divBdr>
                <w:top w:val="none" w:sz="0" w:space="0" w:color="auto"/>
                <w:left w:val="none" w:sz="0" w:space="0" w:color="auto"/>
                <w:bottom w:val="none" w:sz="0" w:space="0" w:color="auto"/>
                <w:right w:val="none" w:sz="0" w:space="0" w:color="auto"/>
              </w:divBdr>
            </w:div>
            <w:div w:id="1921521105">
              <w:marLeft w:val="0"/>
              <w:marRight w:val="0"/>
              <w:marTop w:val="0"/>
              <w:marBottom w:val="0"/>
              <w:divBdr>
                <w:top w:val="none" w:sz="0" w:space="0" w:color="auto"/>
                <w:left w:val="none" w:sz="0" w:space="0" w:color="auto"/>
                <w:bottom w:val="none" w:sz="0" w:space="0" w:color="auto"/>
                <w:right w:val="none" w:sz="0" w:space="0" w:color="auto"/>
              </w:divBdr>
            </w:div>
            <w:div w:id="1973517480">
              <w:marLeft w:val="0"/>
              <w:marRight w:val="0"/>
              <w:marTop w:val="0"/>
              <w:marBottom w:val="0"/>
              <w:divBdr>
                <w:top w:val="none" w:sz="0" w:space="0" w:color="auto"/>
                <w:left w:val="none" w:sz="0" w:space="0" w:color="auto"/>
                <w:bottom w:val="none" w:sz="0" w:space="0" w:color="auto"/>
                <w:right w:val="none" w:sz="0" w:space="0" w:color="auto"/>
              </w:divBdr>
            </w:div>
          </w:divsChild>
        </w:div>
        <w:div w:id="1660188722">
          <w:marLeft w:val="0"/>
          <w:marRight w:val="0"/>
          <w:marTop w:val="0"/>
          <w:marBottom w:val="0"/>
          <w:divBdr>
            <w:top w:val="none" w:sz="0" w:space="0" w:color="auto"/>
            <w:left w:val="none" w:sz="0" w:space="0" w:color="auto"/>
            <w:bottom w:val="none" w:sz="0" w:space="0" w:color="auto"/>
            <w:right w:val="none" w:sz="0" w:space="0" w:color="auto"/>
          </w:divBdr>
          <w:divsChild>
            <w:div w:id="489444919">
              <w:marLeft w:val="0"/>
              <w:marRight w:val="0"/>
              <w:marTop w:val="0"/>
              <w:marBottom w:val="0"/>
              <w:divBdr>
                <w:top w:val="none" w:sz="0" w:space="0" w:color="auto"/>
                <w:left w:val="none" w:sz="0" w:space="0" w:color="auto"/>
                <w:bottom w:val="none" w:sz="0" w:space="0" w:color="auto"/>
                <w:right w:val="none" w:sz="0" w:space="0" w:color="auto"/>
              </w:divBdr>
            </w:div>
            <w:div w:id="929048985">
              <w:marLeft w:val="0"/>
              <w:marRight w:val="0"/>
              <w:marTop w:val="0"/>
              <w:marBottom w:val="0"/>
              <w:divBdr>
                <w:top w:val="none" w:sz="0" w:space="0" w:color="auto"/>
                <w:left w:val="none" w:sz="0" w:space="0" w:color="auto"/>
                <w:bottom w:val="none" w:sz="0" w:space="0" w:color="auto"/>
                <w:right w:val="none" w:sz="0" w:space="0" w:color="auto"/>
              </w:divBdr>
            </w:div>
            <w:div w:id="947926814">
              <w:marLeft w:val="0"/>
              <w:marRight w:val="0"/>
              <w:marTop w:val="0"/>
              <w:marBottom w:val="0"/>
              <w:divBdr>
                <w:top w:val="none" w:sz="0" w:space="0" w:color="auto"/>
                <w:left w:val="none" w:sz="0" w:space="0" w:color="auto"/>
                <w:bottom w:val="none" w:sz="0" w:space="0" w:color="auto"/>
                <w:right w:val="none" w:sz="0" w:space="0" w:color="auto"/>
              </w:divBdr>
            </w:div>
            <w:div w:id="1066034470">
              <w:marLeft w:val="0"/>
              <w:marRight w:val="0"/>
              <w:marTop w:val="0"/>
              <w:marBottom w:val="0"/>
              <w:divBdr>
                <w:top w:val="none" w:sz="0" w:space="0" w:color="auto"/>
                <w:left w:val="none" w:sz="0" w:space="0" w:color="auto"/>
                <w:bottom w:val="none" w:sz="0" w:space="0" w:color="auto"/>
                <w:right w:val="none" w:sz="0" w:space="0" w:color="auto"/>
              </w:divBdr>
            </w:div>
            <w:div w:id="2029674301">
              <w:marLeft w:val="0"/>
              <w:marRight w:val="0"/>
              <w:marTop w:val="0"/>
              <w:marBottom w:val="0"/>
              <w:divBdr>
                <w:top w:val="none" w:sz="0" w:space="0" w:color="auto"/>
                <w:left w:val="none" w:sz="0" w:space="0" w:color="auto"/>
                <w:bottom w:val="none" w:sz="0" w:space="0" w:color="auto"/>
                <w:right w:val="none" w:sz="0" w:space="0" w:color="auto"/>
              </w:divBdr>
            </w:div>
          </w:divsChild>
        </w:div>
        <w:div w:id="1672104045">
          <w:marLeft w:val="0"/>
          <w:marRight w:val="0"/>
          <w:marTop w:val="0"/>
          <w:marBottom w:val="0"/>
          <w:divBdr>
            <w:top w:val="none" w:sz="0" w:space="0" w:color="auto"/>
            <w:left w:val="none" w:sz="0" w:space="0" w:color="auto"/>
            <w:bottom w:val="none" w:sz="0" w:space="0" w:color="auto"/>
            <w:right w:val="none" w:sz="0" w:space="0" w:color="auto"/>
          </w:divBdr>
          <w:divsChild>
            <w:div w:id="1432623238">
              <w:marLeft w:val="0"/>
              <w:marRight w:val="0"/>
              <w:marTop w:val="0"/>
              <w:marBottom w:val="0"/>
              <w:divBdr>
                <w:top w:val="none" w:sz="0" w:space="0" w:color="auto"/>
                <w:left w:val="none" w:sz="0" w:space="0" w:color="auto"/>
                <w:bottom w:val="none" w:sz="0" w:space="0" w:color="auto"/>
                <w:right w:val="none" w:sz="0" w:space="0" w:color="auto"/>
              </w:divBdr>
            </w:div>
            <w:div w:id="1472821184">
              <w:marLeft w:val="0"/>
              <w:marRight w:val="0"/>
              <w:marTop w:val="0"/>
              <w:marBottom w:val="0"/>
              <w:divBdr>
                <w:top w:val="none" w:sz="0" w:space="0" w:color="auto"/>
                <w:left w:val="none" w:sz="0" w:space="0" w:color="auto"/>
                <w:bottom w:val="none" w:sz="0" w:space="0" w:color="auto"/>
                <w:right w:val="none" w:sz="0" w:space="0" w:color="auto"/>
              </w:divBdr>
            </w:div>
            <w:div w:id="1847674535">
              <w:marLeft w:val="0"/>
              <w:marRight w:val="0"/>
              <w:marTop w:val="0"/>
              <w:marBottom w:val="0"/>
              <w:divBdr>
                <w:top w:val="none" w:sz="0" w:space="0" w:color="auto"/>
                <w:left w:val="none" w:sz="0" w:space="0" w:color="auto"/>
                <w:bottom w:val="none" w:sz="0" w:space="0" w:color="auto"/>
                <w:right w:val="none" w:sz="0" w:space="0" w:color="auto"/>
              </w:divBdr>
            </w:div>
          </w:divsChild>
        </w:div>
        <w:div w:id="1727296258">
          <w:marLeft w:val="0"/>
          <w:marRight w:val="0"/>
          <w:marTop w:val="0"/>
          <w:marBottom w:val="0"/>
          <w:divBdr>
            <w:top w:val="none" w:sz="0" w:space="0" w:color="auto"/>
            <w:left w:val="none" w:sz="0" w:space="0" w:color="auto"/>
            <w:bottom w:val="none" w:sz="0" w:space="0" w:color="auto"/>
            <w:right w:val="none" w:sz="0" w:space="0" w:color="auto"/>
          </w:divBdr>
          <w:divsChild>
            <w:div w:id="541282365">
              <w:marLeft w:val="0"/>
              <w:marRight w:val="0"/>
              <w:marTop w:val="0"/>
              <w:marBottom w:val="0"/>
              <w:divBdr>
                <w:top w:val="none" w:sz="0" w:space="0" w:color="auto"/>
                <w:left w:val="none" w:sz="0" w:space="0" w:color="auto"/>
                <w:bottom w:val="none" w:sz="0" w:space="0" w:color="auto"/>
                <w:right w:val="none" w:sz="0" w:space="0" w:color="auto"/>
              </w:divBdr>
            </w:div>
            <w:div w:id="793400666">
              <w:marLeft w:val="0"/>
              <w:marRight w:val="0"/>
              <w:marTop w:val="0"/>
              <w:marBottom w:val="0"/>
              <w:divBdr>
                <w:top w:val="none" w:sz="0" w:space="0" w:color="auto"/>
                <w:left w:val="none" w:sz="0" w:space="0" w:color="auto"/>
                <w:bottom w:val="none" w:sz="0" w:space="0" w:color="auto"/>
                <w:right w:val="none" w:sz="0" w:space="0" w:color="auto"/>
              </w:divBdr>
            </w:div>
            <w:div w:id="1236359674">
              <w:marLeft w:val="0"/>
              <w:marRight w:val="0"/>
              <w:marTop w:val="0"/>
              <w:marBottom w:val="0"/>
              <w:divBdr>
                <w:top w:val="none" w:sz="0" w:space="0" w:color="auto"/>
                <w:left w:val="none" w:sz="0" w:space="0" w:color="auto"/>
                <w:bottom w:val="none" w:sz="0" w:space="0" w:color="auto"/>
                <w:right w:val="none" w:sz="0" w:space="0" w:color="auto"/>
              </w:divBdr>
            </w:div>
            <w:div w:id="1297952300">
              <w:marLeft w:val="0"/>
              <w:marRight w:val="0"/>
              <w:marTop w:val="0"/>
              <w:marBottom w:val="0"/>
              <w:divBdr>
                <w:top w:val="none" w:sz="0" w:space="0" w:color="auto"/>
                <w:left w:val="none" w:sz="0" w:space="0" w:color="auto"/>
                <w:bottom w:val="none" w:sz="0" w:space="0" w:color="auto"/>
                <w:right w:val="none" w:sz="0" w:space="0" w:color="auto"/>
              </w:divBdr>
            </w:div>
            <w:div w:id="1550919562">
              <w:marLeft w:val="0"/>
              <w:marRight w:val="0"/>
              <w:marTop w:val="0"/>
              <w:marBottom w:val="0"/>
              <w:divBdr>
                <w:top w:val="none" w:sz="0" w:space="0" w:color="auto"/>
                <w:left w:val="none" w:sz="0" w:space="0" w:color="auto"/>
                <w:bottom w:val="none" w:sz="0" w:space="0" w:color="auto"/>
                <w:right w:val="none" w:sz="0" w:space="0" w:color="auto"/>
              </w:divBdr>
            </w:div>
          </w:divsChild>
        </w:div>
        <w:div w:id="1778137415">
          <w:marLeft w:val="0"/>
          <w:marRight w:val="0"/>
          <w:marTop w:val="0"/>
          <w:marBottom w:val="0"/>
          <w:divBdr>
            <w:top w:val="none" w:sz="0" w:space="0" w:color="auto"/>
            <w:left w:val="none" w:sz="0" w:space="0" w:color="auto"/>
            <w:bottom w:val="none" w:sz="0" w:space="0" w:color="auto"/>
            <w:right w:val="none" w:sz="0" w:space="0" w:color="auto"/>
          </w:divBdr>
          <w:divsChild>
            <w:div w:id="988900816">
              <w:marLeft w:val="0"/>
              <w:marRight w:val="0"/>
              <w:marTop w:val="0"/>
              <w:marBottom w:val="0"/>
              <w:divBdr>
                <w:top w:val="none" w:sz="0" w:space="0" w:color="auto"/>
                <w:left w:val="none" w:sz="0" w:space="0" w:color="auto"/>
                <w:bottom w:val="none" w:sz="0" w:space="0" w:color="auto"/>
                <w:right w:val="none" w:sz="0" w:space="0" w:color="auto"/>
              </w:divBdr>
            </w:div>
            <w:div w:id="1003969754">
              <w:marLeft w:val="0"/>
              <w:marRight w:val="0"/>
              <w:marTop w:val="0"/>
              <w:marBottom w:val="0"/>
              <w:divBdr>
                <w:top w:val="none" w:sz="0" w:space="0" w:color="auto"/>
                <w:left w:val="none" w:sz="0" w:space="0" w:color="auto"/>
                <w:bottom w:val="none" w:sz="0" w:space="0" w:color="auto"/>
                <w:right w:val="none" w:sz="0" w:space="0" w:color="auto"/>
              </w:divBdr>
            </w:div>
            <w:div w:id="1020204900">
              <w:marLeft w:val="0"/>
              <w:marRight w:val="0"/>
              <w:marTop w:val="0"/>
              <w:marBottom w:val="0"/>
              <w:divBdr>
                <w:top w:val="none" w:sz="0" w:space="0" w:color="auto"/>
                <w:left w:val="none" w:sz="0" w:space="0" w:color="auto"/>
                <w:bottom w:val="none" w:sz="0" w:space="0" w:color="auto"/>
                <w:right w:val="none" w:sz="0" w:space="0" w:color="auto"/>
              </w:divBdr>
            </w:div>
            <w:div w:id="1907835215">
              <w:marLeft w:val="0"/>
              <w:marRight w:val="0"/>
              <w:marTop w:val="0"/>
              <w:marBottom w:val="0"/>
              <w:divBdr>
                <w:top w:val="none" w:sz="0" w:space="0" w:color="auto"/>
                <w:left w:val="none" w:sz="0" w:space="0" w:color="auto"/>
                <w:bottom w:val="none" w:sz="0" w:space="0" w:color="auto"/>
                <w:right w:val="none" w:sz="0" w:space="0" w:color="auto"/>
              </w:divBdr>
            </w:div>
            <w:div w:id="2069917677">
              <w:marLeft w:val="0"/>
              <w:marRight w:val="0"/>
              <w:marTop w:val="0"/>
              <w:marBottom w:val="0"/>
              <w:divBdr>
                <w:top w:val="none" w:sz="0" w:space="0" w:color="auto"/>
                <w:left w:val="none" w:sz="0" w:space="0" w:color="auto"/>
                <w:bottom w:val="none" w:sz="0" w:space="0" w:color="auto"/>
                <w:right w:val="none" w:sz="0" w:space="0" w:color="auto"/>
              </w:divBdr>
            </w:div>
          </w:divsChild>
        </w:div>
        <w:div w:id="1787699490">
          <w:marLeft w:val="0"/>
          <w:marRight w:val="0"/>
          <w:marTop w:val="0"/>
          <w:marBottom w:val="0"/>
          <w:divBdr>
            <w:top w:val="none" w:sz="0" w:space="0" w:color="auto"/>
            <w:left w:val="none" w:sz="0" w:space="0" w:color="auto"/>
            <w:bottom w:val="none" w:sz="0" w:space="0" w:color="auto"/>
            <w:right w:val="none" w:sz="0" w:space="0" w:color="auto"/>
          </w:divBdr>
          <w:divsChild>
            <w:div w:id="297730958">
              <w:marLeft w:val="0"/>
              <w:marRight w:val="0"/>
              <w:marTop w:val="0"/>
              <w:marBottom w:val="0"/>
              <w:divBdr>
                <w:top w:val="none" w:sz="0" w:space="0" w:color="auto"/>
                <w:left w:val="none" w:sz="0" w:space="0" w:color="auto"/>
                <w:bottom w:val="none" w:sz="0" w:space="0" w:color="auto"/>
                <w:right w:val="none" w:sz="0" w:space="0" w:color="auto"/>
              </w:divBdr>
            </w:div>
            <w:div w:id="1901475880">
              <w:marLeft w:val="0"/>
              <w:marRight w:val="0"/>
              <w:marTop w:val="0"/>
              <w:marBottom w:val="0"/>
              <w:divBdr>
                <w:top w:val="none" w:sz="0" w:space="0" w:color="auto"/>
                <w:left w:val="none" w:sz="0" w:space="0" w:color="auto"/>
                <w:bottom w:val="none" w:sz="0" w:space="0" w:color="auto"/>
                <w:right w:val="none" w:sz="0" w:space="0" w:color="auto"/>
              </w:divBdr>
            </w:div>
            <w:div w:id="1902906936">
              <w:marLeft w:val="0"/>
              <w:marRight w:val="0"/>
              <w:marTop w:val="0"/>
              <w:marBottom w:val="0"/>
              <w:divBdr>
                <w:top w:val="none" w:sz="0" w:space="0" w:color="auto"/>
                <w:left w:val="none" w:sz="0" w:space="0" w:color="auto"/>
                <w:bottom w:val="none" w:sz="0" w:space="0" w:color="auto"/>
                <w:right w:val="none" w:sz="0" w:space="0" w:color="auto"/>
              </w:divBdr>
            </w:div>
            <w:div w:id="1917352238">
              <w:marLeft w:val="0"/>
              <w:marRight w:val="0"/>
              <w:marTop w:val="0"/>
              <w:marBottom w:val="0"/>
              <w:divBdr>
                <w:top w:val="none" w:sz="0" w:space="0" w:color="auto"/>
                <w:left w:val="none" w:sz="0" w:space="0" w:color="auto"/>
                <w:bottom w:val="none" w:sz="0" w:space="0" w:color="auto"/>
                <w:right w:val="none" w:sz="0" w:space="0" w:color="auto"/>
              </w:divBdr>
            </w:div>
          </w:divsChild>
        </w:div>
        <w:div w:id="1832718651">
          <w:marLeft w:val="0"/>
          <w:marRight w:val="0"/>
          <w:marTop w:val="0"/>
          <w:marBottom w:val="0"/>
          <w:divBdr>
            <w:top w:val="none" w:sz="0" w:space="0" w:color="auto"/>
            <w:left w:val="none" w:sz="0" w:space="0" w:color="auto"/>
            <w:bottom w:val="none" w:sz="0" w:space="0" w:color="auto"/>
            <w:right w:val="none" w:sz="0" w:space="0" w:color="auto"/>
          </w:divBdr>
          <w:divsChild>
            <w:div w:id="337539172">
              <w:marLeft w:val="0"/>
              <w:marRight w:val="0"/>
              <w:marTop w:val="0"/>
              <w:marBottom w:val="0"/>
              <w:divBdr>
                <w:top w:val="none" w:sz="0" w:space="0" w:color="auto"/>
                <w:left w:val="none" w:sz="0" w:space="0" w:color="auto"/>
                <w:bottom w:val="none" w:sz="0" w:space="0" w:color="auto"/>
                <w:right w:val="none" w:sz="0" w:space="0" w:color="auto"/>
              </w:divBdr>
            </w:div>
            <w:div w:id="458644645">
              <w:marLeft w:val="0"/>
              <w:marRight w:val="0"/>
              <w:marTop w:val="0"/>
              <w:marBottom w:val="0"/>
              <w:divBdr>
                <w:top w:val="none" w:sz="0" w:space="0" w:color="auto"/>
                <w:left w:val="none" w:sz="0" w:space="0" w:color="auto"/>
                <w:bottom w:val="none" w:sz="0" w:space="0" w:color="auto"/>
                <w:right w:val="none" w:sz="0" w:space="0" w:color="auto"/>
              </w:divBdr>
            </w:div>
            <w:div w:id="1470856748">
              <w:marLeft w:val="0"/>
              <w:marRight w:val="0"/>
              <w:marTop w:val="0"/>
              <w:marBottom w:val="0"/>
              <w:divBdr>
                <w:top w:val="none" w:sz="0" w:space="0" w:color="auto"/>
                <w:left w:val="none" w:sz="0" w:space="0" w:color="auto"/>
                <w:bottom w:val="none" w:sz="0" w:space="0" w:color="auto"/>
                <w:right w:val="none" w:sz="0" w:space="0" w:color="auto"/>
              </w:divBdr>
            </w:div>
            <w:div w:id="1831485100">
              <w:marLeft w:val="0"/>
              <w:marRight w:val="0"/>
              <w:marTop w:val="0"/>
              <w:marBottom w:val="0"/>
              <w:divBdr>
                <w:top w:val="none" w:sz="0" w:space="0" w:color="auto"/>
                <w:left w:val="none" w:sz="0" w:space="0" w:color="auto"/>
                <w:bottom w:val="none" w:sz="0" w:space="0" w:color="auto"/>
                <w:right w:val="none" w:sz="0" w:space="0" w:color="auto"/>
              </w:divBdr>
            </w:div>
            <w:div w:id="2031904646">
              <w:marLeft w:val="0"/>
              <w:marRight w:val="0"/>
              <w:marTop w:val="0"/>
              <w:marBottom w:val="0"/>
              <w:divBdr>
                <w:top w:val="none" w:sz="0" w:space="0" w:color="auto"/>
                <w:left w:val="none" w:sz="0" w:space="0" w:color="auto"/>
                <w:bottom w:val="none" w:sz="0" w:space="0" w:color="auto"/>
                <w:right w:val="none" w:sz="0" w:space="0" w:color="auto"/>
              </w:divBdr>
            </w:div>
          </w:divsChild>
        </w:div>
        <w:div w:id="1863325939">
          <w:marLeft w:val="0"/>
          <w:marRight w:val="0"/>
          <w:marTop w:val="0"/>
          <w:marBottom w:val="0"/>
          <w:divBdr>
            <w:top w:val="none" w:sz="0" w:space="0" w:color="auto"/>
            <w:left w:val="none" w:sz="0" w:space="0" w:color="auto"/>
            <w:bottom w:val="none" w:sz="0" w:space="0" w:color="auto"/>
            <w:right w:val="none" w:sz="0" w:space="0" w:color="auto"/>
          </w:divBdr>
          <w:divsChild>
            <w:div w:id="589044644">
              <w:marLeft w:val="0"/>
              <w:marRight w:val="0"/>
              <w:marTop w:val="0"/>
              <w:marBottom w:val="0"/>
              <w:divBdr>
                <w:top w:val="none" w:sz="0" w:space="0" w:color="auto"/>
                <w:left w:val="none" w:sz="0" w:space="0" w:color="auto"/>
                <w:bottom w:val="none" w:sz="0" w:space="0" w:color="auto"/>
                <w:right w:val="none" w:sz="0" w:space="0" w:color="auto"/>
              </w:divBdr>
            </w:div>
            <w:div w:id="748961803">
              <w:marLeft w:val="0"/>
              <w:marRight w:val="0"/>
              <w:marTop w:val="0"/>
              <w:marBottom w:val="0"/>
              <w:divBdr>
                <w:top w:val="none" w:sz="0" w:space="0" w:color="auto"/>
                <w:left w:val="none" w:sz="0" w:space="0" w:color="auto"/>
                <w:bottom w:val="none" w:sz="0" w:space="0" w:color="auto"/>
                <w:right w:val="none" w:sz="0" w:space="0" w:color="auto"/>
              </w:divBdr>
            </w:div>
            <w:div w:id="865993536">
              <w:marLeft w:val="0"/>
              <w:marRight w:val="0"/>
              <w:marTop w:val="0"/>
              <w:marBottom w:val="0"/>
              <w:divBdr>
                <w:top w:val="none" w:sz="0" w:space="0" w:color="auto"/>
                <w:left w:val="none" w:sz="0" w:space="0" w:color="auto"/>
                <w:bottom w:val="none" w:sz="0" w:space="0" w:color="auto"/>
                <w:right w:val="none" w:sz="0" w:space="0" w:color="auto"/>
              </w:divBdr>
            </w:div>
            <w:div w:id="886725743">
              <w:marLeft w:val="0"/>
              <w:marRight w:val="0"/>
              <w:marTop w:val="0"/>
              <w:marBottom w:val="0"/>
              <w:divBdr>
                <w:top w:val="none" w:sz="0" w:space="0" w:color="auto"/>
                <w:left w:val="none" w:sz="0" w:space="0" w:color="auto"/>
                <w:bottom w:val="none" w:sz="0" w:space="0" w:color="auto"/>
                <w:right w:val="none" w:sz="0" w:space="0" w:color="auto"/>
              </w:divBdr>
            </w:div>
            <w:div w:id="1052538160">
              <w:marLeft w:val="0"/>
              <w:marRight w:val="0"/>
              <w:marTop w:val="0"/>
              <w:marBottom w:val="0"/>
              <w:divBdr>
                <w:top w:val="none" w:sz="0" w:space="0" w:color="auto"/>
                <w:left w:val="none" w:sz="0" w:space="0" w:color="auto"/>
                <w:bottom w:val="none" w:sz="0" w:space="0" w:color="auto"/>
                <w:right w:val="none" w:sz="0" w:space="0" w:color="auto"/>
              </w:divBdr>
            </w:div>
          </w:divsChild>
        </w:div>
        <w:div w:id="1902014607">
          <w:marLeft w:val="0"/>
          <w:marRight w:val="0"/>
          <w:marTop w:val="0"/>
          <w:marBottom w:val="0"/>
          <w:divBdr>
            <w:top w:val="none" w:sz="0" w:space="0" w:color="auto"/>
            <w:left w:val="none" w:sz="0" w:space="0" w:color="auto"/>
            <w:bottom w:val="none" w:sz="0" w:space="0" w:color="auto"/>
            <w:right w:val="none" w:sz="0" w:space="0" w:color="auto"/>
          </w:divBdr>
          <w:divsChild>
            <w:div w:id="369691772">
              <w:marLeft w:val="0"/>
              <w:marRight w:val="0"/>
              <w:marTop w:val="0"/>
              <w:marBottom w:val="0"/>
              <w:divBdr>
                <w:top w:val="none" w:sz="0" w:space="0" w:color="auto"/>
                <w:left w:val="none" w:sz="0" w:space="0" w:color="auto"/>
                <w:bottom w:val="none" w:sz="0" w:space="0" w:color="auto"/>
                <w:right w:val="none" w:sz="0" w:space="0" w:color="auto"/>
              </w:divBdr>
            </w:div>
            <w:div w:id="1543250271">
              <w:marLeft w:val="0"/>
              <w:marRight w:val="0"/>
              <w:marTop w:val="0"/>
              <w:marBottom w:val="0"/>
              <w:divBdr>
                <w:top w:val="none" w:sz="0" w:space="0" w:color="auto"/>
                <w:left w:val="none" w:sz="0" w:space="0" w:color="auto"/>
                <w:bottom w:val="none" w:sz="0" w:space="0" w:color="auto"/>
                <w:right w:val="none" w:sz="0" w:space="0" w:color="auto"/>
              </w:divBdr>
            </w:div>
            <w:div w:id="1560510048">
              <w:marLeft w:val="0"/>
              <w:marRight w:val="0"/>
              <w:marTop w:val="0"/>
              <w:marBottom w:val="0"/>
              <w:divBdr>
                <w:top w:val="none" w:sz="0" w:space="0" w:color="auto"/>
                <w:left w:val="none" w:sz="0" w:space="0" w:color="auto"/>
                <w:bottom w:val="none" w:sz="0" w:space="0" w:color="auto"/>
                <w:right w:val="none" w:sz="0" w:space="0" w:color="auto"/>
              </w:divBdr>
            </w:div>
            <w:div w:id="1968969794">
              <w:marLeft w:val="0"/>
              <w:marRight w:val="0"/>
              <w:marTop w:val="0"/>
              <w:marBottom w:val="0"/>
              <w:divBdr>
                <w:top w:val="none" w:sz="0" w:space="0" w:color="auto"/>
                <w:left w:val="none" w:sz="0" w:space="0" w:color="auto"/>
                <w:bottom w:val="none" w:sz="0" w:space="0" w:color="auto"/>
                <w:right w:val="none" w:sz="0" w:space="0" w:color="auto"/>
              </w:divBdr>
            </w:div>
            <w:div w:id="1999191224">
              <w:marLeft w:val="0"/>
              <w:marRight w:val="0"/>
              <w:marTop w:val="0"/>
              <w:marBottom w:val="0"/>
              <w:divBdr>
                <w:top w:val="none" w:sz="0" w:space="0" w:color="auto"/>
                <w:left w:val="none" w:sz="0" w:space="0" w:color="auto"/>
                <w:bottom w:val="none" w:sz="0" w:space="0" w:color="auto"/>
                <w:right w:val="none" w:sz="0" w:space="0" w:color="auto"/>
              </w:divBdr>
            </w:div>
          </w:divsChild>
        </w:div>
        <w:div w:id="2008748024">
          <w:marLeft w:val="0"/>
          <w:marRight w:val="0"/>
          <w:marTop w:val="0"/>
          <w:marBottom w:val="0"/>
          <w:divBdr>
            <w:top w:val="none" w:sz="0" w:space="0" w:color="auto"/>
            <w:left w:val="none" w:sz="0" w:space="0" w:color="auto"/>
            <w:bottom w:val="none" w:sz="0" w:space="0" w:color="auto"/>
            <w:right w:val="none" w:sz="0" w:space="0" w:color="auto"/>
          </w:divBdr>
          <w:divsChild>
            <w:div w:id="270165688">
              <w:marLeft w:val="0"/>
              <w:marRight w:val="0"/>
              <w:marTop w:val="0"/>
              <w:marBottom w:val="0"/>
              <w:divBdr>
                <w:top w:val="none" w:sz="0" w:space="0" w:color="auto"/>
                <w:left w:val="none" w:sz="0" w:space="0" w:color="auto"/>
                <w:bottom w:val="none" w:sz="0" w:space="0" w:color="auto"/>
                <w:right w:val="none" w:sz="0" w:space="0" w:color="auto"/>
              </w:divBdr>
            </w:div>
            <w:div w:id="967128601">
              <w:marLeft w:val="0"/>
              <w:marRight w:val="0"/>
              <w:marTop w:val="0"/>
              <w:marBottom w:val="0"/>
              <w:divBdr>
                <w:top w:val="none" w:sz="0" w:space="0" w:color="auto"/>
                <w:left w:val="none" w:sz="0" w:space="0" w:color="auto"/>
                <w:bottom w:val="none" w:sz="0" w:space="0" w:color="auto"/>
                <w:right w:val="none" w:sz="0" w:space="0" w:color="auto"/>
              </w:divBdr>
            </w:div>
            <w:div w:id="1308893714">
              <w:marLeft w:val="0"/>
              <w:marRight w:val="0"/>
              <w:marTop w:val="0"/>
              <w:marBottom w:val="0"/>
              <w:divBdr>
                <w:top w:val="none" w:sz="0" w:space="0" w:color="auto"/>
                <w:left w:val="none" w:sz="0" w:space="0" w:color="auto"/>
                <w:bottom w:val="none" w:sz="0" w:space="0" w:color="auto"/>
                <w:right w:val="none" w:sz="0" w:space="0" w:color="auto"/>
              </w:divBdr>
            </w:div>
            <w:div w:id="1456876219">
              <w:marLeft w:val="0"/>
              <w:marRight w:val="0"/>
              <w:marTop w:val="0"/>
              <w:marBottom w:val="0"/>
              <w:divBdr>
                <w:top w:val="none" w:sz="0" w:space="0" w:color="auto"/>
                <w:left w:val="none" w:sz="0" w:space="0" w:color="auto"/>
                <w:bottom w:val="none" w:sz="0" w:space="0" w:color="auto"/>
                <w:right w:val="none" w:sz="0" w:space="0" w:color="auto"/>
              </w:divBdr>
            </w:div>
            <w:div w:id="1495416246">
              <w:marLeft w:val="0"/>
              <w:marRight w:val="0"/>
              <w:marTop w:val="0"/>
              <w:marBottom w:val="0"/>
              <w:divBdr>
                <w:top w:val="none" w:sz="0" w:space="0" w:color="auto"/>
                <w:left w:val="none" w:sz="0" w:space="0" w:color="auto"/>
                <w:bottom w:val="none" w:sz="0" w:space="0" w:color="auto"/>
                <w:right w:val="none" w:sz="0" w:space="0" w:color="auto"/>
              </w:divBdr>
            </w:div>
          </w:divsChild>
        </w:div>
        <w:div w:id="2042314775">
          <w:marLeft w:val="0"/>
          <w:marRight w:val="0"/>
          <w:marTop w:val="0"/>
          <w:marBottom w:val="0"/>
          <w:divBdr>
            <w:top w:val="none" w:sz="0" w:space="0" w:color="auto"/>
            <w:left w:val="none" w:sz="0" w:space="0" w:color="auto"/>
            <w:bottom w:val="none" w:sz="0" w:space="0" w:color="auto"/>
            <w:right w:val="none" w:sz="0" w:space="0" w:color="auto"/>
          </w:divBdr>
          <w:divsChild>
            <w:div w:id="641930867">
              <w:marLeft w:val="0"/>
              <w:marRight w:val="0"/>
              <w:marTop w:val="0"/>
              <w:marBottom w:val="0"/>
              <w:divBdr>
                <w:top w:val="none" w:sz="0" w:space="0" w:color="auto"/>
                <w:left w:val="none" w:sz="0" w:space="0" w:color="auto"/>
                <w:bottom w:val="none" w:sz="0" w:space="0" w:color="auto"/>
                <w:right w:val="none" w:sz="0" w:space="0" w:color="auto"/>
              </w:divBdr>
            </w:div>
            <w:div w:id="682778789">
              <w:marLeft w:val="0"/>
              <w:marRight w:val="0"/>
              <w:marTop w:val="0"/>
              <w:marBottom w:val="0"/>
              <w:divBdr>
                <w:top w:val="none" w:sz="0" w:space="0" w:color="auto"/>
                <w:left w:val="none" w:sz="0" w:space="0" w:color="auto"/>
                <w:bottom w:val="none" w:sz="0" w:space="0" w:color="auto"/>
                <w:right w:val="none" w:sz="0" w:space="0" w:color="auto"/>
              </w:divBdr>
            </w:div>
            <w:div w:id="1057708489">
              <w:marLeft w:val="0"/>
              <w:marRight w:val="0"/>
              <w:marTop w:val="0"/>
              <w:marBottom w:val="0"/>
              <w:divBdr>
                <w:top w:val="none" w:sz="0" w:space="0" w:color="auto"/>
                <w:left w:val="none" w:sz="0" w:space="0" w:color="auto"/>
                <w:bottom w:val="none" w:sz="0" w:space="0" w:color="auto"/>
                <w:right w:val="none" w:sz="0" w:space="0" w:color="auto"/>
              </w:divBdr>
            </w:div>
            <w:div w:id="1635788015">
              <w:marLeft w:val="0"/>
              <w:marRight w:val="0"/>
              <w:marTop w:val="0"/>
              <w:marBottom w:val="0"/>
              <w:divBdr>
                <w:top w:val="none" w:sz="0" w:space="0" w:color="auto"/>
                <w:left w:val="none" w:sz="0" w:space="0" w:color="auto"/>
                <w:bottom w:val="none" w:sz="0" w:space="0" w:color="auto"/>
                <w:right w:val="none" w:sz="0" w:space="0" w:color="auto"/>
              </w:divBdr>
            </w:div>
            <w:div w:id="1936205350">
              <w:marLeft w:val="0"/>
              <w:marRight w:val="0"/>
              <w:marTop w:val="0"/>
              <w:marBottom w:val="0"/>
              <w:divBdr>
                <w:top w:val="none" w:sz="0" w:space="0" w:color="auto"/>
                <w:left w:val="none" w:sz="0" w:space="0" w:color="auto"/>
                <w:bottom w:val="none" w:sz="0" w:space="0" w:color="auto"/>
                <w:right w:val="none" w:sz="0" w:space="0" w:color="auto"/>
              </w:divBdr>
            </w:div>
          </w:divsChild>
        </w:div>
        <w:div w:id="2054376945">
          <w:marLeft w:val="0"/>
          <w:marRight w:val="0"/>
          <w:marTop w:val="0"/>
          <w:marBottom w:val="0"/>
          <w:divBdr>
            <w:top w:val="none" w:sz="0" w:space="0" w:color="auto"/>
            <w:left w:val="none" w:sz="0" w:space="0" w:color="auto"/>
            <w:bottom w:val="none" w:sz="0" w:space="0" w:color="auto"/>
            <w:right w:val="none" w:sz="0" w:space="0" w:color="auto"/>
          </w:divBdr>
          <w:divsChild>
            <w:div w:id="80764106">
              <w:marLeft w:val="0"/>
              <w:marRight w:val="0"/>
              <w:marTop w:val="0"/>
              <w:marBottom w:val="0"/>
              <w:divBdr>
                <w:top w:val="none" w:sz="0" w:space="0" w:color="auto"/>
                <w:left w:val="none" w:sz="0" w:space="0" w:color="auto"/>
                <w:bottom w:val="none" w:sz="0" w:space="0" w:color="auto"/>
                <w:right w:val="none" w:sz="0" w:space="0" w:color="auto"/>
              </w:divBdr>
            </w:div>
            <w:div w:id="83577862">
              <w:marLeft w:val="0"/>
              <w:marRight w:val="0"/>
              <w:marTop w:val="0"/>
              <w:marBottom w:val="0"/>
              <w:divBdr>
                <w:top w:val="none" w:sz="0" w:space="0" w:color="auto"/>
                <w:left w:val="none" w:sz="0" w:space="0" w:color="auto"/>
                <w:bottom w:val="none" w:sz="0" w:space="0" w:color="auto"/>
                <w:right w:val="none" w:sz="0" w:space="0" w:color="auto"/>
              </w:divBdr>
            </w:div>
            <w:div w:id="1003700115">
              <w:marLeft w:val="0"/>
              <w:marRight w:val="0"/>
              <w:marTop w:val="0"/>
              <w:marBottom w:val="0"/>
              <w:divBdr>
                <w:top w:val="none" w:sz="0" w:space="0" w:color="auto"/>
                <w:left w:val="none" w:sz="0" w:space="0" w:color="auto"/>
                <w:bottom w:val="none" w:sz="0" w:space="0" w:color="auto"/>
                <w:right w:val="none" w:sz="0" w:space="0" w:color="auto"/>
              </w:divBdr>
            </w:div>
            <w:div w:id="1327513568">
              <w:marLeft w:val="0"/>
              <w:marRight w:val="0"/>
              <w:marTop w:val="0"/>
              <w:marBottom w:val="0"/>
              <w:divBdr>
                <w:top w:val="none" w:sz="0" w:space="0" w:color="auto"/>
                <w:left w:val="none" w:sz="0" w:space="0" w:color="auto"/>
                <w:bottom w:val="none" w:sz="0" w:space="0" w:color="auto"/>
                <w:right w:val="none" w:sz="0" w:space="0" w:color="auto"/>
              </w:divBdr>
            </w:div>
            <w:div w:id="1608348546">
              <w:marLeft w:val="0"/>
              <w:marRight w:val="0"/>
              <w:marTop w:val="0"/>
              <w:marBottom w:val="0"/>
              <w:divBdr>
                <w:top w:val="none" w:sz="0" w:space="0" w:color="auto"/>
                <w:left w:val="none" w:sz="0" w:space="0" w:color="auto"/>
                <w:bottom w:val="none" w:sz="0" w:space="0" w:color="auto"/>
                <w:right w:val="none" w:sz="0" w:space="0" w:color="auto"/>
              </w:divBdr>
            </w:div>
          </w:divsChild>
        </w:div>
        <w:div w:id="2091152009">
          <w:marLeft w:val="0"/>
          <w:marRight w:val="0"/>
          <w:marTop w:val="0"/>
          <w:marBottom w:val="0"/>
          <w:divBdr>
            <w:top w:val="none" w:sz="0" w:space="0" w:color="auto"/>
            <w:left w:val="none" w:sz="0" w:space="0" w:color="auto"/>
            <w:bottom w:val="none" w:sz="0" w:space="0" w:color="auto"/>
            <w:right w:val="none" w:sz="0" w:space="0" w:color="auto"/>
          </w:divBdr>
          <w:divsChild>
            <w:div w:id="180248152">
              <w:marLeft w:val="0"/>
              <w:marRight w:val="0"/>
              <w:marTop w:val="0"/>
              <w:marBottom w:val="0"/>
              <w:divBdr>
                <w:top w:val="none" w:sz="0" w:space="0" w:color="auto"/>
                <w:left w:val="none" w:sz="0" w:space="0" w:color="auto"/>
                <w:bottom w:val="none" w:sz="0" w:space="0" w:color="auto"/>
                <w:right w:val="none" w:sz="0" w:space="0" w:color="auto"/>
              </w:divBdr>
            </w:div>
            <w:div w:id="1664893525">
              <w:marLeft w:val="0"/>
              <w:marRight w:val="0"/>
              <w:marTop w:val="0"/>
              <w:marBottom w:val="0"/>
              <w:divBdr>
                <w:top w:val="none" w:sz="0" w:space="0" w:color="auto"/>
                <w:left w:val="none" w:sz="0" w:space="0" w:color="auto"/>
                <w:bottom w:val="none" w:sz="0" w:space="0" w:color="auto"/>
                <w:right w:val="none" w:sz="0" w:space="0" w:color="auto"/>
              </w:divBdr>
            </w:div>
            <w:div w:id="1673872110">
              <w:marLeft w:val="0"/>
              <w:marRight w:val="0"/>
              <w:marTop w:val="0"/>
              <w:marBottom w:val="0"/>
              <w:divBdr>
                <w:top w:val="none" w:sz="0" w:space="0" w:color="auto"/>
                <w:left w:val="none" w:sz="0" w:space="0" w:color="auto"/>
                <w:bottom w:val="none" w:sz="0" w:space="0" w:color="auto"/>
                <w:right w:val="none" w:sz="0" w:space="0" w:color="auto"/>
              </w:divBdr>
            </w:div>
            <w:div w:id="1730230566">
              <w:marLeft w:val="0"/>
              <w:marRight w:val="0"/>
              <w:marTop w:val="0"/>
              <w:marBottom w:val="0"/>
              <w:divBdr>
                <w:top w:val="none" w:sz="0" w:space="0" w:color="auto"/>
                <w:left w:val="none" w:sz="0" w:space="0" w:color="auto"/>
                <w:bottom w:val="none" w:sz="0" w:space="0" w:color="auto"/>
                <w:right w:val="none" w:sz="0" w:space="0" w:color="auto"/>
              </w:divBdr>
            </w:div>
            <w:div w:id="1742369862">
              <w:marLeft w:val="0"/>
              <w:marRight w:val="0"/>
              <w:marTop w:val="0"/>
              <w:marBottom w:val="0"/>
              <w:divBdr>
                <w:top w:val="none" w:sz="0" w:space="0" w:color="auto"/>
                <w:left w:val="none" w:sz="0" w:space="0" w:color="auto"/>
                <w:bottom w:val="none" w:sz="0" w:space="0" w:color="auto"/>
                <w:right w:val="none" w:sz="0" w:space="0" w:color="auto"/>
              </w:divBdr>
            </w:div>
          </w:divsChild>
        </w:div>
        <w:div w:id="2096392714">
          <w:marLeft w:val="0"/>
          <w:marRight w:val="0"/>
          <w:marTop w:val="0"/>
          <w:marBottom w:val="0"/>
          <w:divBdr>
            <w:top w:val="none" w:sz="0" w:space="0" w:color="auto"/>
            <w:left w:val="none" w:sz="0" w:space="0" w:color="auto"/>
            <w:bottom w:val="none" w:sz="0" w:space="0" w:color="auto"/>
            <w:right w:val="none" w:sz="0" w:space="0" w:color="auto"/>
          </w:divBdr>
          <w:divsChild>
            <w:div w:id="49769150">
              <w:marLeft w:val="0"/>
              <w:marRight w:val="0"/>
              <w:marTop w:val="0"/>
              <w:marBottom w:val="0"/>
              <w:divBdr>
                <w:top w:val="none" w:sz="0" w:space="0" w:color="auto"/>
                <w:left w:val="none" w:sz="0" w:space="0" w:color="auto"/>
                <w:bottom w:val="none" w:sz="0" w:space="0" w:color="auto"/>
                <w:right w:val="none" w:sz="0" w:space="0" w:color="auto"/>
              </w:divBdr>
            </w:div>
            <w:div w:id="711732980">
              <w:marLeft w:val="0"/>
              <w:marRight w:val="0"/>
              <w:marTop w:val="0"/>
              <w:marBottom w:val="0"/>
              <w:divBdr>
                <w:top w:val="none" w:sz="0" w:space="0" w:color="auto"/>
                <w:left w:val="none" w:sz="0" w:space="0" w:color="auto"/>
                <w:bottom w:val="none" w:sz="0" w:space="0" w:color="auto"/>
                <w:right w:val="none" w:sz="0" w:space="0" w:color="auto"/>
              </w:divBdr>
            </w:div>
            <w:div w:id="1435859948">
              <w:marLeft w:val="0"/>
              <w:marRight w:val="0"/>
              <w:marTop w:val="0"/>
              <w:marBottom w:val="0"/>
              <w:divBdr>
                <w:top w:val="none" w:sz="0" w:space="0" w:color="auto"/>
                <w:left w:val="none" w:sz="0" w:space="0" w:color="auto"/>
                <w:bottom w:val="none" w:sz="0" w:space="0" w:color="auto"/>
                <w:right w:val="none" w:sz="0" w:space="0" w:color="auto"/>
              </w:divBdr>
            </w:div>
            <w:div w:id="1854026438">
              <w:marLeft w:val="0"/>
              <w:marRight w:val="0"/>
              <w:marTop w:val="0"/>
              <w:marBottom w:val="0"/>
              <w:divBdr>
                <w:top w:val="none" w:sz="0" w:space="0" w:color="auto"/>
                <w:left w:val="none" w:sz="0" w:space="0" w:color="auto"/>
                <w:bottom w:val="none" w:sz="0" w:space="0" w:color="auto"/>
                <w:right w:val="none" w:sz="0" w:space="0" w:color="auto"/>
              </w:divBdr>
            </w:div>
            <w:div w:id="195371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90084">
      <w:bodyDiv w:val="1"/>
      <w:marLeft w:val="0"/>
      <w:marRight w:val="0"/>
      <w:marTop w:val="0"/>
      <w:marBottom w:val="0"/>
      <w:divBdr>
        <w:top w:val="none" w:sz="0" w:space="0" w:color="auto"/>
        <w:left w:val="none" w:sz="0" w:space="0" w:color="auto"/>
        <w:bottom w:val="none" w:sz="0" w:space="0" w:color="auto"/>
        <w:right w:val="none" w:sz="0" w:space="0" w:color="auto"/>
      </w:divBdr>
    </w:div>
    <w:div w:id="603995700">
      <w:bodyDiv w:val="1"/>
      <w:marLeft w:val="0"/>
      <w:marRight w:val="0"/>
      <w:marTop w:val="0"/>
      <w:marBottom w:val="0"/>
      <w:divBdr>
        <w:top w:val="none" w:sz="0" w:space="0" w:color="auto"/>
        <w:left w:val="none" w:sz="0" w:space="0" w:color="auto"/>
        <w:bottom w:val="none" w:sz="0" w:space="0" w:color="auto"/>
        <w:right w:val="none" w:sz="0" w:space="0" w:color="auto"/>
      </w:divBdr>
    </w:div>
    <w:div w:id="633871653">
      <w:bodyDiv w:val="1"/>
      <w:marLeft w:val="0"/>
      <w:marRight w:val="0"/>
      <w:marTop w:val="0"/>
      <w:marBottom w:val="0"/>
      <w:divBdr>
        <w:top w:val="none" w:sz="0" w:space="0" w:color="auto"/>
        <w:left w:val="none" w:sz="0" w:space="0" w:color="auto"/>
        <w:bottom w:val="none" w:sz="0" w:space="0" w:color="auto"/>
        <w:right w:val="none" w:sz="0" w:space="0" w:color="auto"/>
      </w:divBdr>
      <w:divsChild>
        <w:div w:id="101996445">
          <w:marLeft w:val="0"/>
          <w:marRight w:val="0"/>
          <w:marTop w:val="0"/>
          <w:marBottom w:val="0"/>
          <w:divBdr>
            <w:top w:val="none" w:sz="0" w:space="0" w:color="auto"/>
            <w:left w:val="none" w:sz="0" w:space="0" w:color="auto"/>
            <w:bottom w:val="none" w:sz="0" w:space="0" w:color="auto"/>
            <w:right w:val="none" w:sz="0" w:space="0" w:color="auto"/>
          </w:divBdr>
        </w:div>
      </w:divsChild>
    </w:div>
    <w:div w:id="635648951">
      <w:bodyDiv w:val="1"/>
      <w:marLeft w:val="0"/>
      <w:marRight w:val="0"/>
      <w:marTop w:val="0"/>
      <w:marBottom w:val="0"/>
      <w:divBdr>
        <w:top w:val="none" w:sz="0" w:space="0" w:color="auto"/>
        <w:left w:val="none" w:sz="0" w:space="0" w:color="auto"/>
        <w:bottom w:val="none" w:sz="0" w:space="0" w:color="auto"/>
        <w:right w:val="none" w:sz="0" w:space="0" w:color="auto"/>
      </w:divBdr>
    </w:div>
    <w:div w:id="752748249">
      <w:bodyDiv w:val="1"/>
      <w:marLeft w:val="0"/>
      <w:marRight w:val="0"/>
      <w:marTop w:val="0"/>
      <w:marBottom w:val="0"/>
      <w:divBdr>
        <w:top w:val="none" w:sz="0" w:space="0" w:color="auto"/>
        <w:left w:val="none" w:sz="0" w:space="0" w:color="auto"/>
        <w:bottom w:val="none" w:sz="0" w:space="0" w:color="auto"/>
        <w:right w:val="none" w:sz="0" w:space="0" w:color="auto"/>
      </w:divBdr>
      <w:divsChild>
        <w:div w:id="355468386">
          <w:marLeft w:val="0"/>
          <w:marRight w:val="0"/>
          <w:marTop w:val="0"/>
          <w:marBottom w:val="0"/>
          <w:divBdr>
            <w:top w:val="none" w:sz="0" w:space="0" w:color="auto"/>
            <w:left w:val="none" w:sz="0" w:space="0" w:color="auto"/>
            <w:bottom w:val="none" w:sz="0" w:space="0" w:color="auto"/>
            <w:right w:val="none" w:sz="0" w:space="0" w:color="auto"/>
          </w:divBdr>
        </w:div>
      </w:divsChild>
    </w:div>
    <w:div w:id="808596192">
      <w:bodyDiv w:val="1"/>
      <w:marLeft w:val="0"/>
      <w:marRight w:val="0"/>
      <w:marTop w:val="0"/>
      <w:marBottom w:val="0"/>
      <w:divBdr>
        <w:top w:val="none" w:sz="0" w:space="0" w:color="auto"/>
        <w:left w:val="none" w:sz="0" w:space="0" w:color="auto"/>
        <w:bottom w:val="none" w:sz="0" w:space="0" w:color="auto"/>
        <w:right w:val="none" w:sz="0" w:space="0" w:color="auto"/>
      </w:divBdr>
    </w:div>
    <w:div w:id="909996853">
      <w:bodyDiv w:val="1"/>
      <w:marLeft w:val="0"/>
      <w:marRight w:val="0"/>
      <w:marTop w:val="0"/>
      <w:marBottom w:val="0"/>
      <w:divBdr>
        <w:top w:val="none" w:sz="0" w:space="0" w:color="auto"/>
        <w:left w:val="none" w:sz="0" w:space="0" w:color="auto"/>
        <w:bottom w:val="none" w:sz="0" w:space="0" w:color="auto"/>
        <w:right w:val="none" w:sz="0" w:space="0" w:color="auto"/>
      </w:divBdr>
      <w:divsChild>
        <w:div w:id="625890682">
          <w:marLeft w:val="0"/>
          <w:marRight w:val="0"/>
          <w:marTop w:val="0"/>
          <w:marBottom w:val="0"/>
          <w:divBdr>
            <w:top w:val="none" w:sz="0" w:space="0" w:color="auto"/>
            <w:left w:val="none" w:sz="0" w:space="0" w:color="auto"/>
            <w:bottom w:val="none" w:sz="0" w:space="0" w:color="auto"/>
            <w:right w:val="none" w:sz="0" w:space="0" w:color="auto"/>
          </w:divBdr>
        </w:div>
        <w:div w:id="2084639749">
          <w:marLeft w:val="0"/>
          <w:marRight w:val="0"/>
          <w:marTop w:val="0"/>
          <w:marBottom w:val="0"/>
          <w:divBdr>
            <w:top w:val="none" w:sz="0" w:space="0" w:color="auto"/>
            <w:left w:val="none" w:sz="0" w:space="0" w:color="auto"/>
            <w:bottom w:val="none" w:sz="0" w:space="0" w:color="auto"/>
            <w:right w:val="none" w:sz="0" w:space="0" w:color="auto"/>
          </w:divBdr>
        </w:div>
      </w:divsChild>
    </w:div>
    <w:div w:id="932206343">
      <w:bodyDiv w:val="1"/>
      <w:marLeft w:val="0"/>
      <w:marRight w:val="0"/>
      <w:marTop w:val="0"/>
      <w:marBottom w:val="0"/>
      <w:divBdr>
        <w:top w:val="none" w:sz="0" w:space="0" w:color="auto"/>
        <w:left w:val="none" w:sz="0" w:space="0" w:color="auto"/>
        <w:bottom w:val="none" w:sz="0" w:space="0" w:color="auto"/>
        <w:right w:val="none" w:sz="0" w:space="0" w:color="auto"/>
      </w:divBdr>
      <w:divsChild>
        <w:div w:id="34432501">
          <w:marLeft w:val="0"/>
          <w:marRight w:val="0"/>
          <w:marTop w:val="0"/>
          <w:marBottom w:val="0"/>
          <w:divBdr>
            <w:top w:val="none" w:sz="0" w:space="0" w:color="auto"/>
            <w:left w:val="none" w:sz="0" w:space="0" w:color="auto"/>
            <w:bottom w:val="none" w:sz="0" w:space="0" w:color="auto"/>
            <w:right w:val="none" w:sz="0" w:space="0" w:color="auto"/>
          </w:divBdr>
        </w:div>
        <w:div w:id="188689637">
          <w:marLeft w:val="0"/>
          <w:marRight w:val="0"/>
          <w:marTop w:val="0"/>
          <w:marBottom w:val="0"/>
          <w:divBdr>
            <w:top w:val="none" w:sz="0" w:space="0" w:color="auto"/>
            <w:left w:val="none" w:sz="0" w:space="0" w:color="auto"/>
            <w:bottom w:val="none" w:sz="0" w:space="0" w:color="auto"/>
            <w:right w:val="none" w:sz="0" w:space="0" w:color="auto"/>
          </w:divBdr>
        </w:div>
        <w:div w:id="196890754">
          <w:marLeft w:val="0"/>
          <w:marRight w:val="0"/>
          <w:marTop w:val="0"/>
          <w:marBottom w:val="0"/>
          <w:divBdr>
            <w:top w:val="none" w:sz="0" w:space="0" w:color="auto"/>
            <w:left w:val="none" w:sz="0" w:space="0" w:color="auto"/>
            <w:bottom w:val="none" w:sz="0" w:space="0" w:color="auto"/>
            <w:right w:val="none" w:sz="0" w:space="0" w:color="auto"/>
          </w:divBdr>
        </w:div>
        <w:div w:id="416486077">
          <w:marLeft w:val="0"/>
          <w:marRight w:val="0"/>
          <w:marTop w:val="0"/>
          <w:marBottom w:val="0"/>
          <w:divBdr>
            <w:top w:val="none" w:sz="0" w:space="0" w:color="auto"/>
            <w:left w:val="none" w:sz="0" w:space="0" w:color="auto"/>
            <w:bottom w:val="none" w:sz="0" w:space="0" w:color="auto"/>
            <w:right w:val="none" w:sz="0" w:space="0" w:color="auto"/>
          </w:divBdr>
        </w:div>
        <w:div w:id="583806516">
          <w:marLeft w:val="0"/>
          <w:marRight w:val="0"/>
          <w:marTop w:val="0"/>
          <w:marBottom w:val="0"/>
          <w:divBdr>
            <w:top w:val="none" w:sz="0" w:space="0" w:color="auto"/>
            <w:left w:val="none" w:sz="0" w:space="0" w:color="auto"/>
            <w:bottom w:val="none" w:sz="0" w:space="0" w:color="auto"/>
            <w:right w:val="none" w:sz="0" w:space="0" w:color="auto"/>
          </w:divBdr>
        </w:div>
        <w:div w:id="646932726">
          <w:marLeft w:val="0"/>
          <w:marRight w:val="0"/>
          <w:marTop w:val="0"/>
          <w:marBottom w:val="0"/>
          <w:divBdr>
            <w:top w:val="none" w:sz="0" w:space="0" w:color="auto"/>
            <w:left w:val="none" w:sz="0" w:space="0" w:color="auto"/>
            <w:bottom w:val="none" w:sz="0" w:space="0" w:color="auto"/>
            <w:right w:val="none" w:sz="0" w:space="0" w:color="auto"/>
          </w:divBdr>
        </w:div>
        <w:div w:id="729621402">
          <w:marLeft w:val="0"/>
          <w:marRight w:val="0"/>
          <w:marTop w:val="0"/>
          <w:marBottom w:val="0"/>
          <w:divBdr>
            <w:top w:val="none" w:sz="0" w:space="0" w:color="auto"/>
            <w:left w:val="none" w:sz="0" w:space="0" w:color="auto"/>
            <w:bottom w:val="none" w:sz="0" w:space="0" w:color="auto"/>
            <w:right w:val="none" w:sz="0" w:space="0" w:color="auto"/>
          </w:divBdr>
        </w:div>
        <w:div w:id="812452407">
          <w:marLeft w:val="0"/>
          <w:marRight w:val="0"/>
          <w:marTop w:val="0"/>
          <w:marBottom w:val="0"/>
          <w:divBdr>
            <w:top w:val="none" w:sz="0" w:space="0" w:color="auto"/>
            <w:left w:val="none" w:sz="0" w:space="0" w:color="auto"/>
            <w:bottom w:val="none" w:sz="0" w:space="0" w:color="auto"/>
            <w:right w:val="none" w:sz="0" w:space="0" w:color="auto"/>
          </w:divBdr>
        </w:div>
        <w:div w:id="1058821766">
          <w:marLeft w:val="0"/>
          <w:marRight w:val="0"/>
          <w:marTop w:val="0"/>
          <w:marBottom w:val="0"/>
          <w:divBdr>
            <w:top w:val="none" w:sz="0" w:space="0" w:color="auto"/>
            <w:left w:val="none" w:sz="0" w:space="0" w:color="auto"/>
            <w:bottom w:val="none" w:sz="0" w:space="0" w:color="auto"/>
            <w:right w:val="none" w:sz="0" w:space="0" w:color="auto"/>
          </w:divBdr>
        </w:div>
        <w:div w:id="1224558113">
          <w:marLeft w:val="0"/>
          <w:marRight w:val="0"/>
          <w:marTop w:val="0"/>
          <w:marBottom w:val="0"/>
          <w:divBdr>
            <w:top w:val="none" w:sz="0" w:space="0" w:color="auto"/>
            <w:left w:val="none" w:sz="0" w:space="0" w:color="auto"/>
            <w:bottom w:val="none" w:sz="0" w:space="0" w:color="auto"/>
            <w:right w:val="none" w:sz="0" w:space="0" w:color="auto"/>
          </w:divBdr>
        </w:div>
        <w:div w:id="1469325937">
          <w:marLeft w:val="0"/>
          <w:marRight w:val="0"/>
          <w:marTop w:val="0"/>
          <w:marBottom w:val="0"/>
          <w:divBdr>
            <w:top w:val="none" w:sz="0" w:space="0" w:color="auto"/>
            <w:left w:val="none" w:sz="0" w:space="0" w:color="auto"/>
            <w:bottom w:val="none" w:sz="0" w:space="0" w:color="auto"/>
            <w:right w:val="none" w:sz="0" w:space="0" w:color="auto"/>
          </w:divBdr>
        </w:div>
        <w:div w:id="1506941246">
          <w:marLeft w:val="0"/>
          <w:marRight w:val="0"/>
          <w:marTop w:val="0"/>
          <w:marBottom w:val="0"/>
          <w:divBdr>
            <w:top w:val="none" w:sz="0" w:space="0" w:color="auto"/>
            <w:left w:val="none" w:sz="0" w:space="0" w:color="auto"/>
            <w:bottom w:val="none" w:sz="0" w:space="0" w:color="auto"/>
            <w:right w:val="none" w:sz="0" w:space="0" w:color="auto"/>
          </w:divBdr>
        </w:div>
        <w:div w:id="1943031084">
          <w:marLeft w:val="0"/>
          <w:marRight w:val="0"/>
          <w:marTop w:val="0"/>
          <w:marBottom w:val="0"/>
          <w:divBdr>
            <w:top w:val="none" w:sz="0" w:space="0" w:color="auto"/>
            <w:left w:val="none" w:sz="0" w:space="0" w:color="auto"/>
            <w:bottom w:val="none" w:sz="0" w:space="0" w:color="auto"/>
            <w:right w:val="none" w:sz="0" w:space="0" w:color="auto"/>
          </w:divBdr>
        </w:div>
        <w:div w:id="2044940910">
          <w:marLeft w:val="0"/>
          <w:marRight w:val="0"/>
          <w:marTop w:val="0"/>
          <w:marBottom w:val="0"/>
          <w:divBdr>
            <w:top w:val="none" w:sz="0" w:space="0" w:color="auto"/>
            <w:left w:val="none" w:sz="0" w:space="0" w:color="auto"/>
            <w:bottom w:val="none" w:sz="0" w:space="0" w:color="auto"/>
            <w:right w:val="none" w:sz="0" w:space="0" w:color="auto"/>
          </w:divBdr>
        </w:div>
      </w:divsChild>
    </w:div>
    <w:div w:id="960377403">
      <w:bodyDiv w:val="1"/>
      <w:marLeft w:val="0"/>
      <w:marRight w:val="0"/>
      <w:marTop w:val="0"/>
      <w:marBottom w:val="0"/>
      <w:divBdr>
        <w:top w:val="none" w:sz="0" w:space="0" w:color="auto"/>
        <w:left w:val="none" w:sz="0" w:space="0" w:color="auto"/>
        <w:bottom w:val="none" w:sz="0" w:space="0" w:color="auto"/>
        <w:right w:val="none" w:sz="0" w:space="0" w:color="auto"/>
      </w:divBdr>
    </w:div>
    <w:div w:id="1005979567">
      <w:bodyDiv w:val="1"/>
      <w:marLeft w:val="0"/>
      <w:marRight w:val="0"/>
      <w:marTop w:val="0"/>
      <w:marBottom w:val="0"/>
      <w:divBdr>
        <w:top w:val="none" w:sz="0" w:space="0" w:color="auto"/>
        <w:left w:val="none" w:sz="0" w:space="0" w:color="auto"/>
        <w:bottom w:val="none" w:sz="0" w:space="0" w:color="auto"/>
        <w:right w:val="none" w:sz="0" w:space="0" w:color="auto"/>
      </w:divBdr>
    </w:div>
    <w:div w:id="1173571798">
      <w:bodyDiv w:val="1"/>
      <w:marLeft w:val="0"/>
      <w:marRight w:val="0"/>
      <w:marTop w:val="0"/>
      <w:marBottom w:val="0"/>
      <w:divBdr>
        <w:top w:val="none" w:sz="0" w:space="0" w:color="auto"/>
        <w:left w:val="none" w:sz="0" w:space="0" w:color="auto"/>
        <w:bottom w:val="none" w:sz="0" w:space="0" w:color="auto"/>
        <w:right w:val="none" w:sz="0" w:space="0" w:color="auto"/>
      </w:divBdr>
    </w:div>
    <w:div w:id="1219971416">
      <w:bodyDiv w:val="1"/>
      <w:marLeft w:val="0"/>
      <w:marRight w:val="0"/>
      <w:marTop w:val="0"/>
      <w:marBottom w:val="0"/>
      <w:divBdr>
        <w:top w:val="none" w:sz="0" w:space="0" w:color="auto"/>
        <w:left w:val="none" w:sz="0" w:space="0" w:color="auto"/>
        <w:bottom w:val="none" w:sz="0" w:space="0" w:color="auto"/>
        <w:right w:val="none" w:sz="0" w:space="0" w:color="auto"/>
      </w:divBdr>
    </w:div>
    <w:div w:id="1228298808">
      <w:bodyDiv w:val="1"/>
      <w:marLeft w:val="0"/>
      <w:marRight w:val="0"/>
      <w:marTop w:val="0"/>
      <w:marBottom w:val="0"/>
      <w:divBdr>
        <w:top w:val="none" w:sz="0" w:space="0" w:color="auto"/>
        <w:left w:val="none" w:sz="0" w:space="0" w:color="auto"/>
        <w:bottom w:val="none" w:sz="0" w:space="0" w:color="auto"/>
        <w:right w:val="none" w:sz="0" w:space="0" w:color="auto"/>
      </w:divBdr>
    </w:div>
    <w:div w:id="1286153756">
      <w:bodyDiv w:val="1"/>
      <w:marLeft w:val="0"/>
      <w:marRight w:val="0"/>
      <w:marTop w:val="0"/>
      <w:marBottom w:val="0"/>
      <w:divBdr>
        <w:top w:val="none" w:sz="0" w:space="0" w:color="auto"/>
        <w:left w:val="none" w:sz="0" w:space="0" w:color="auto"/>
        <w:bottom w:val="none" w:sz="0" w:space="0" w:color="auto"/>
        <w:right w:val="none" w:sz="0" w:space="0" w:color="auto"/>
      </w:divBdr>
      <w:divsChild>
        <w:div w:id="194198978">
          <w:marLeft w:val="0"/>
          <w:marRight w:val="0"/>
          <w:marTop w:val="0"/>
          <w:marBottom w:val="0"/>
          <w:divBdr>
            <w:top w:val="none" w:sz="0" w:space="0" w:color="auto"/>
            <w:left w:val="none" w:sz="0" w:space="0" w:color="auto"/>
            <w:bottom w:val="none" w:sz="0" w:space="0" w:color="auto"/>
            <w:right w:val="none" w:sz="0" w:space="0" w:color="auto"/>
          </w:divBdr>
        </w:div>
        <w:div w:id="751632993">
          <w:marLeft w:val="0"/>
          <w:marRight w:val="0"/>
          <w:marTop w:val="0"/>
          <w:marBottom w:val="0"/>
          <w:divBdr>
            <w:top w:val="none" w:sz="0" w:space="0" w:color="auto"/>
            <w:left w:val="none" w:sz="0" w:space="0" w:color="auto"/>
            <w:bottom w:val="none" w:sz="0" w:space="0" w:color="auto"/>
            <w:right w:val="none" w:sz="0" w:space="0" w:color="auto"/>
          </w:divBdr>
        </w:div>
      </w:divsChild>
    </w:div>
    <w:div w:id="1300573579">
      <w:bodyDiv w:val="1"/>
      <w:marLeft w:val="0"/>
      <w:marRight w:val="0"/>
      <w:marTop w:val="0"/>
      <w:marBottom w:val="0"/>
      <w:divBdr>
        <w:top w:val="none" w:sz="0" w:space="0" w:color="auto"/>
        <w:left w:val="none" w:sz="0" w:space="0" w:color="auto"/>
        <w:bottom w:val="none" w:sz="0" w:space="0" w:color="auto"/>
        <w:right w:val="none" w:sz="0" w:space="0" w:color="auto"/>
      </w:divBdr>
    </w:div>
    <w:div w:id="1305888705">
      <w:bodyDiv w:val="1"/>
      <w:marLeft w:val="0"/>
      <w:marRight w:val="0"/>
      <w:marTop w:val="0"/>
      <w:marBottom w:val="0"/>
      <w:divBdr>
        <w:top w:val="none" w:sz="0" w:space="0" w:color="auto"/>
        <w:left w:val="none" w:sz="0" w:space="0" w:color="auto"/>
        <w:bottom w:val="none" w:sz="0" w:space="0" w:color="auto"/>
        <w:right w:val="none" w:sz="0" w:space="0" w:color="auto"/>
      </w:divBdr>
    </w:div>
    <w:div w:id="1308587757">
      <w:bodyDiv w:val="1"/>
      <w:marLeft w:val="0"/>
      <w:marRight w:val="0"/>
      <w:marTop w:val="0"/>
      <w:marBottom w:val="0"/>
      <w:divBdr>
        <w:top w:val="none" w:sz="0" w:space="0" w:color="auto"/>
        <w:left w:val="none" w:sz="0" w:space="0" w:color="auto"/>
        <w:bottom w:val="none" w:sz="0" w:space="0" w:color="auto"/>
        <w:right w:val="none" w:sz="0" w:space="0" w:color="auto"/>
      </w:divBdr>
    </w:div>
    <w:div w:id="1318847068">
      <w:bodyDiv w:val="1"/>
      <w:marLeft w:val="0"/>
      <w:marRight w:val="0"/>
      <w:marTop w:val="0"/>
      <w:marBottom w:val="0"/>
      <w:divBdr>
        <w:top w:val="none" w:sz="0" w:space="0" w:color="auto"/>
        <w:left w:val="none" w:sz="0" w:space="0" w:color="auto"/>
        <w:bottom w:val="none" w:sz="0" w:space="0" w:color="auto"/>
        <w:right w:val="none" w:sz="0" w:space="0" w:color="auto"/>
      </w:divBdr>
    </w:div>
    <w:div w:id="1327320339">
      <w:bodyDiv w:val="1"/>
      <w:marLeft w:val="0"/>
      <w:marRight w:val="0"/>
      <w:marTop w:val="0"/>
      <w:marBottom w:val="0"/>
      <w:divBdr>
        <w:top w:val="none" w:sz="0" w:space="0" w:color="auto"/>
        <w:left w:val="none" w:sz="0" w:space="0" w:color="auto"/>
        <w:bottom w:val="none" w:sz="0" w:space="0" w:color="auto"/>
        <w:right w:val="none" w:sz="0" w:space="0" w:color="auto"/>
      </w:divBdr>
    </w:div>
    <w:div w:id="1341276522">
      <w:bodyDiv w:val="1"/>
      <w:marLeft w:val="0"/>
      <w:marRight w:val="0"/>
      <w:marTop w:val="0"/>
      <w:marBottom w:val="0"/>
      <w:divBdr>
        <w:top w:val="none" w:sz="0" w:space="0" w:color="auto"/>
        <w:left w:val="none" w:sz="0" w:space="0" w:color="auto"/>
        <w:bottom w:val="none" w:sz="0" w:space="0" w:color="auto"/>
        <w:right w:val="none" w:sz="0" w:space="0" w:color="auto"/>
      </w:divBdr>
      <w:divsChild>
        <w:div w:id="265046409">
          <w:marLeft w:val="0"/>
          <w:marRight w:val="0"/>
          <w:marTop w:val="0"/>
          <w:marBottom w:val="0"/>
          <w:divBdr>
            <w:top w:val="none" w:sz="0" w:space="0" w:color="auto"/>
            <w:left w:val="none" w:sz="0" w:space="0" w:color="auto"/>
            <w:bottom w:val="none" w:sz="0" w:space="0" w:color="auto"/>
            <w:right w:val="none" w:sz="0" w:space="0" w:color="auto"/>
          </w:divBdr>
        </w:div>
        <w:div w:id="394163275">
          <w:marLeft w:val="0"/>
          <w:marRight w:val="0"/>
          <w:marTop w:val="0"/>
          <w:marBottom w:val="0"/>
          <w:divBdr>
            <w:top w:val="none" w:sz="0" w:space="0" w:color="auto"/>
            <w:left w:val="none" w:sz="0" w:space="0" w:color="auto"/>
            <w:bottom w:val="none" w:sz="0" w:space="0" w:color="auto"/>
            <w:right w:val="none" w:sz="0" w:space="0" w:color="auto"/>
          </w:divBdr>
        </w:div>
      </w:divsChild>
    </w:div>
    <w:div w:id="1344628187">
      <w:bodyDiv w:val="1"/>
      <w:marLeft w:val="0"/>
      <w:marRight w:val="0"/>
      <w:marTop w:val="0"/>
      <w:marBottom w:val="0"/>
      <w:divBdr>
        <w:top w:val="none" w:sz="0" w:space="0" w:color="auto"/>
        <w:left w:val="none" w:sz="0" w:space="0" w:color="auto"/>
        <w:bottom w:val="none" w:sz="0" w:space="0" w:color="auto"/>
        <w:right w:val="none" w:sz="0" w:space="0" w:color="auto"/>
      </w:divBdr>
    </w:div>
    <w:div w:id="1352684766">
      <w:bodyDiv w:val="1"/>
      <w:marLeft w:val="0"/>
      <w:marRight w:val="0"/>
      <w:marTop w:val="0"/>
      <w:marBottom w:val="0"/>
      <w:divBdr>
        <w:top w:val="none" w:sz="0" w:space="0" w:color="auto"/>
        <w:left w:val="none" w:sz="0" w:space="0" w:color="auto"/>
        <w:bottom w:val="none" w:sz="0" w:space="0" w:color="auto"/>
        <w:right w:val="none" w:sz="0" w:space="0" w:color="auto"/>
      </w:divBdr>
      <w:divsChild>
        <w:div w:id="135875520">
          <w:marLeft w:val="0"/>
          <w:marRight w:val="0"/>
          <w:marTop w:val="0"/>
          <w:marBottom w:val="0"/>
          <w:divBdr>
            <w:top w:val="none" w:sz="0" w:space="0" w:color="auto"/>
            <w:left w:val="none" w:sz="0" w:space="0" w:color="auto"/>
            <w:bottom w:val="none" w:sz="0" w:space="0" w:color="auto"/>
            <w:right w:val="none" w:sz="0" w:space="0" w:color="auto"/>
          </w:divBdr>
        </w:div>
      </w:divsChild>
    </w:div>
    <w:div w:id="1368679330">
      <w:bodyDiv w:val="1"/>
      <w:marLeft w:val="0"/>
      <w:marRight w:val="0"/>
      <w:marTop w:val="0"/>
      <w:marBottom w:val="0"/>
      <w:divBdr>
        <w:top w:val="none" w:sz="0" w:space="0" w:color="auto"/>
        <w:left w:val="none" w:sz="0" w:space="0" w:color="auto"/>
        <w:bottom w:val="none" w:sz="0" w:space="0" w:color="auto"/>
        <w:right w:val="none" w:sz="0" w:space="0" w:color="auto"/>
      </w:divBdr>
      <w:divsChild>
        <w:div w:id="622466125">
          <w:marLeft w:val="0"/>
          <w:marRight w:val="0"/>
          <w:marTop w:val="0"/>
          <w:marBottom w:val="0"/>
          <w:divBdr>
            <w:top w:val="none" w:sz="0" w:space="0" w:color="auto"/>
            <w:left w:val="none" w:sz="0" w:space="0" w:color="auto"/>
            <w:bottom w:val="none" w:sz="0" w:space="0" w:color="auto"/>
            <w:right w:val="none" w:sz="0" w:space="0" w:color="auto"/>
          </w:divBdr>
        </w:div>
        <w:div w:id="1997874291">
          <w:marLeft w:val="0"/>
          <w:marRight w:val="0"/>
          <w:marTop w:val="0"/>
          <w:marBottom w:val="0"/>
          <w:divBdr>
            <w:top w:val="none" w:sz="0" w:space="0" w:color="auto"/>
            <w:left w:val="none" w:sz="0" w:space="0" w:color="auto"/>
            <w:bottom w:val="none" w:sz="0" w:space="0" w:color="auto"/>
            <w:right w:val="none" w:sz="0" w:space="0" w:color="auto"/>
          </w:divBdr>
        </w:div>
      </w:divsChild>
    </w:div>
    <w:div w:id="1381051040">
      <w:bodyDiv w:val="1"/>
      <w:marLeft w:val="0"/>
      <w:marRight w:val="0"/>
      <w:marTop w:val="0"/>
      <w:marBottom w:val="0"/>
      <w:divBdr>
        <w:top w:val="none" w:sz="0" w:space="0" w:color="auto"/>
        <w:left w:val="none" w:sz="0" w:space="0" w:color="auto"/>
        <w:bottom w:val="none" w:sz="0" w:space="0" w:color="auto"/>
        <w:right w:val="none" w:sz="0" w:space="0" w:color="auto"/>
      </w:divBdr>
      <w:divsChild>
        <w:div w:id="1265647966">
          <w:marLeft w:val="0"/>
          <w:marRight w:val="0"/>
          <w:marTop w:val="0"/>
          <w:marBottom w:val="0"/>
          <w:divBdr>
            <w:top w:val="none" w:sz="0" w:space="0" w:color="auto"/>
            <w:left w:val="none" w:sz="0" w:space="0" w:color="auto"/>
            <w:bottom w:val="none" w:sz="0" w:space="0" w:color="auto"/>
            <w:right w:val="none" w:sz="0" w:space="0" w:color="auto"/>
          </w:divBdr>
        </w:div>
        <w:div w:id="1518735040">
          <w:marLeft w:val="0"/>
          <w:marRight w:val="0"/>
          <w:marTop w:val="0"/>
          <w:marBottom w:val="0"/>
          <w:divBdr>
            <w:top w:val="none" w:sz="0" w:space="0" w:color="auto"/>
            <w:left w:val="none" w:sz="0" w:space="0" w:color="auto"/>
            <w:bottom w:val="none" w:sz="0" w:space="0" w:color="auto"/>
            <w:right w:val="none" w:sz="0" w:space="0" w:color="auto"/>
          </w:divBdr>
        </w:div>
      </w:divsChild>
    </w:div>
    <w:div w:id="1460032567">
      <w:bodyDiv w:val="1"/>
      <w:marLeft w:val="0"/>
      <w:marRight w:val="0"/>
      <w:marTop w:val="0"/>
      <w:marBottom w:val="0"/>
      <w:divBdr>
        <w:top w:val="none" w:sz="0" w:space="0" w:color="auto"/>
        <w:left w:val="none" w:sz="0" w:space="0" w:color="auto"/>
        <w:bottom w:val="none" w:sz="0" w:space="0" w:color="auto"/>
        <w:right w:val="none" w:sz="0" w:space="0" w:color="auto"/>
      </w:divBdr>
      <w:divsChild>
        <w:div w:id="28844348">
          <w:marLeft w:val="0"/>
          <w:marRight w:val="0"/>
          <w:marTop w:val="0"/>
          <w:marBottom w:val="0"/>
          <w:divBdr>
            <w:top w:val="none" w:sz="0" w:space="0" w:color="auto"/>
            <w:left w:val="none" w:sz="0" w:space="0" w:color="auto"/>
            <w:bottom w:val="none" w:sz="0" w:space="0" w:color="auto"/>
            <w:right w:val="none" w:sz="0" w:space="0" w:color="auto"/>
          </w:divBdr>
        </w:div>
        <w:div w:id="82604911">
          <w:marLeft w:val="0"/>
          <w:marRight w:val="0"/>
          <w:marTop w:val="0"/>
          <w:marBottom w:val="0"/>
          <w:divBdr>
            <w:top w:val="none" w:sz="0" w:space="0" w:color="auto"/>
            <w:left w:val="none" w:sz="0" w:space="0" w:color="auto"/>
            <w:bottom w:val="none" w:sz="0" w:space="0" w:color="auto"/>
            <w:right w:val="none" w:sz="0" w:space="0" w:color="auto"/>
          </w:divBdr>
        </w:div>
        <w:div w:id="89011105">
          <w:marLeft w:val="0"/>
          <w:marRight w:val="0"/>
          <w:marTop w:val="0"/>
          <w:marBottom w:val="0"/>
          <w:divBdr>
            <w:top w:val="none" w:sz="0" w:space="0" w:color="auto"/>
            <w:left w:val="none" w:sz="0" w:space="0" w:color="auto"/>
            <w:bottom w:val="none" w:sz="0" w:space="0" w:color="auto"/>
            <w:right w:val="none" w:sz="0" w:space="0" w:color="auto"/>
          </w:divBdr>
        </w:div>
        <w:div w:id="159591093">
          <w:marLeft w:val="0"/>
          <w:marRight w:val="0"/>
          <w:marTop w:val="0"/>
          <w:marBottom w:val="0"/>
          <w:divBdr>
            <w:top w:val="none" w:sz="0" w:space="0" w:color="auto"/>
            <w:left w:val="none" w:sz="0" w:space="0" w:color="auto"/>
            <w:bottom w:val="none" w:sz="0" w:space="0" w:color="auto"/>
            <w:right w:val="none" w:sz="0" w:space="0" w:color="auto"/>
          </w:divBdr>
        </w:div>
        <w:div w:id="334653396">
          <w:marLeft w:val="0"/>
          <w:marRight w:val="0"/>
          <w:marTop w:val="0"/>
          <w:marBottom w:val="0"/>
          <w:divBdr>
            <w:top w:val="none" w:sz="0" w:space="0" w:color="auto"/>
            <w:left w:val="none" w:sz="0" w:space="0" w:color="auto"/>
            <w:bottom w:val="none" w:sz="0" w:space="0" w:color="auto"/>
            <w:right w:val="none" w:sz="0" w:space="0" w:color="auto"/>
          </w:divBdr>
        </w:div>
        <w:div w:id="504170553">
          <w:marLeft w:val="0"/>
          <w:marRight w:val="0"/>
          <w:marTop w:val="0"/>
          <w:marBottom w:val="0"/>
          <w:divBdr>
            <w:top w:val="none" w:sz="0" w:space="0" w:color="auto"/>
            <w:left w:val="none" w:sz="0" w:space="0" w:color="auto"/>
            <w:bottom w:val="none" w:sz="0" w:space="0" w:color="auto"/>
            <w:right w:val="none" w:sz="0" w:space="0" w:color="auto"/>
          </w:divBdr>
        </w:div>
        <w:div w:id="590547918">
          <w:marLeft w:val="0"/>
          <w:marRight w:val="0"/>
          <w:marTop w:val="0"/>
          <w:marBottom w:val="0"/>
          <w:divBdr>
            <w:top w:val="none" w:sz="0" w:space="0" w:color="auto"/>
            <w:left w:val="none" w:sz="0" w:space="0" w:color="auto"/>
            <w:bottom w:val="none" w:sz="0" w:space="0" w:color="auto"/>
            <w:right w:val="none" w:sz="0" w:space="0" w:color="auto"/>
          </w:divBdr>
        </w:div>
        <w:div w:id="703477756">
          <w:marLeft w:val="0"/>
          <w:marRight w:val="0"/>
          <w:marTop w:val="0"/>
          <w:marBottom w:val="0"/>
          <w:divBdr>
            <w:top w:val="none" w:sz="0" w:space="0" w:color="auto"/>
            <w:left w:val="none" w:sz="0" w:space="0" w:color="auto"/>
            <w:bottom w:val="none" w:sz="0" w:space="0" w:color="auto"/>
            <w:right w:val="none" w:sz="0" w:space="0" w:color="auto"/>
          </w:divBdr>
        </w:div>
        <w:div w:id="746880725">
          <w:marLeft w:val="0"/>
          <w:marRight w:val="0"/>
          <w:marTop w:val="0"/>
          <w:marBottom w:val="0"/>
          <w:divBdr>
            <w:top w:val="none" w:sz="0" w:space="0" w:color="auto"/>
            <w:left w:val="none" w:sz="0" w:space="0" w:color="auto"/>
            <w:bottom w:val="none" w:sz="0" w:space="0" w:color="auto"/>
            <w:right w:val="none" w:sz="0" w:space="0" w:color="auto"/>
          </w:divBdr>
        </w:div>
        <w:div w:id="790981702">
          <w:marLeft w:val="0"/>
          <w:marRight w:val="0"/>
          <w:marTop w:val="0"/>
          <w:marBottom w:val="0"/>
          <w:divBdr>
            <w:top w:val="none" w:sz="0" w:space="0" w:color="auto"/>
            <w:left w:val="none" w:sz="0" w:space="0" w:color="auto"/>
            <w:bottom w:val="none" w:sz="0" w:space="0" w:color="auto"/>
            <w:right w:val="none" w:sz="0" w:space="0" w:color="auto"/>
          </w:divBdr>
        </w:div>
        <w:div w:id="899636164">
          <w:marLeft w:val="0"/>
          <w:marRight w:val="0"/>
          <w:marTop w:val="0"/>
          <w:marBottom w:val="0"/>
          <w:divBdr>
            <w:top w:val="none" w:sz="0" w:space="0" w:color="auto"/>
            <w:left w:val="none" w:sz="0" w:space="0" w:color="auto"/>
            <w:bottom w:val="none" w:sz="0" w:space="0" w:color="auto"/>
            <w:right w:val="none" w:sz="0" w:space="0" w:color="auto"/>
          </w:divBdr>
        </w:div>
        <w:div w:id="953947402">
          <w:marLeft w:val="0"/>
          <w:marRight w:val="0"/>
          <w:marTop w:val="0"/>
          <w:marBottom w:val="0"/>
          <w:divBdr>
            <w:top w:val="none" w:sz="0" w:space="0" w:color="auto"/>
            <w:left w:val="none" w:sz="0" w:space="0" w:color="auto"/>
            <w:bottom w:val="none" w:sz="0" w:space="0" w:color="auto"/>
            <w:right w:val="none" w:sz="0" w:space="0" w:color="auto"/>
          </w:divBdr>
        </w:div>
        <w:div w:id="1145467719">
          <w:marLeft w:val="0"/>
          <w:marRight w:val="0"/>
          <w:marTop w:val="0"/>
          <w:marBottom w:val="0"/>
          <w:divBdr>
            <w:top w:val="none" w:sz="0" w:space="0" w:color="auto"/>
            <w:left w:val="none" w:sz="0" w:space="0" w:color="auto"/>
            <w:bottom w:val="none" w:sz="0" w:space="0" w:color="auto"/>
            <w:right w:val="none" w:sz="0" w:space="0" w:color="auto"/>
          </w:divBdr>
        </w:div>
        <w:div w:id="1258060700">
          <w:marLeft w:val="0"/>
          <w:marRight w:val="0"/>
          <w:marTop w:val="0"/>
          <w:marBottom w:val="0"/>
          <w:divBdr>
            <w:top w:val="none" w:sz="0" w:space="0" w:color="auto"/>
            <w:left w:val="none" w:sz="0" w:space="0" w:color="auto"/>
            <w:bottom w:val="none" w:sz="0" w:space="0" w:color="auto"/>
            <w:right w:val="none" w:sz="0" w:space="0" w:color="auto"/>
          </w:divBdr>
        </w:div>
        <w:div w:id="1328512807">
          <w:marLeft w:val="0"/>
          <w:marRight w:val="0"/>
          <w:marTop w:val="0"/>
          <w:marBottom w:val="0"/>
          <w:divBdr>
            <w:top w:val="none" w:sz="0" w:space="0" w:color="auto"/>
            <w:left w:val="none" w:sz="0" w:space="0" w:color="auto"/>
            <w:bottom w:val="none" w:sz="0" w:space="0" w:color="auto"/>
            <w:right w:val="none" w:sz="0" w:space="0" w:color="auto"/>
          </w:divBdr>
        </w:div>
        <w:div w:id="1469202429">
          <w:marLeft w:val="0"/>
          <w:marRight w:val="0"/>
          <w:marTop w:val="0"/>
          <w:marBottom w:val="0"/>
          <w:divBdr>
            <w:top w:val="none" w:sz="0" w:space="0" w:color="auto"/>
            <w:left w:val="none" w:sz="0" w:space="0" w:color="auto"/>
            <w:bottom w:val="none" w:sz="0" w:space="0" w:color="auto"/>
            <w:right w:val="none" w:sz="0" w:space="0" w:color="auto"/>
          </w:divBdr>
        </w:div>
        <w:div w:id="1566918387">
          <w:marLeft w:val="0"/>
          <w:marRight w:val="0"/>
          <w:marTop w:val="0"/>
          <w:marBottom w:val="0"/>
          <w:divBdr>
            <w:top w:val="none" w:sz="0" w:space="0" w:color="auto"/>
            <w:left w:val="none" w:sz="0" w:space="0" w:color="auto"/>
            <w:bottom w:val="none" w:sz="0" w:space="0" w:color="auto"/>
            <w:right w:val="none" w:sz="0" w:space="0" w:color="auto"/>
          </w:divBdr>
        </w:div>
        <w:div w:id="1739085928">
          <w:marLeft w:val="0"/>
          <w:marRight w:val="0"/>
          <w:marTop w:val="0"/>
          <w:marBottom w:val="0"/>
          <w:divBdr>
            <w:top w:val="none" w:sz="0" w:space="0" w:color="auto"/>
            <w:left w:val="none" w:sz="0" w:space="0" w:color="auto"/>
            <w:bottom w:val="none" w:sz="0" w:space="0" w:color="auto"/>
            <w:right w:val="none" w:sz="0" w:space="0" w:color="auto"/>
          </w:divBdr>
        </w:div>
        <w:div w:id="1800607722">
          <w:marLeft w:val="0"/>
          <w:marRight w:val="0"/>
          <w:marTop w:val="0"/>
          <w:marBottom w:val="0"/>
          <w:divBdr>
            <w:top w:val="none" w:sz="0" w:space="0" w:color="auto"/>
            <w:left w:val="none" w:sz="0" w:space="0" w:color="auto"/>
            <w:bottom w:val="none" w:sz="0" w:space="0" w:color="auto"/>
            <w:right w:val="none" w:sz="0" w:space="0" w:color="auto"/>
          </w:divBdr>
        </w:div>
        <w:div w:id="1883709072">
          <w:marLeft w:val="0"/>
          <w:marRight w:val="0"/>
          <w:marTop w:val="0"/>
          <w:marBottom w:val="0"/>
          <w:divBdr>
            <w:top w:val="none" w:sz="0" w:space="0" w:color="auto"/>
            <w:left w:val="none" w:sz="0" w:space="0" w:color="auto"/>
            <w:bottom w:val="none" w:sz="0" w:space="0" w:color="auto"/>
            <w:right w:val="none" w:sz="0" w:space="0" w:color="auto"/>
          </w:divBdr>
        </w:div>
        <w:div w:id="1966740107">
          <w:marLeft w:val="0"/>
          <w:marRight w:val="0"/>
          <w:marTop w:val="0"/>
          <w:marBottom w:val="0"/>
          <w:divBdr>
            <w:top w:val="none" w:sz="0" w:space="0" w:color="auto"/>
            <w:left w:val="none" w:sz="0" w:space="0" w:color="auto"/>
            <w:bottom w:val="none" w:sz="0" w:space="0" w:color="auto"/>
            <w:right w:val="none" w:sz="0" w:space="0" w:color="auto"/>
          </w:divBdr>
        </w:div>
        <w:div w:id="1982805520">
          <w:marLeft w:val="0"/>
          <w:marRight w:val="0"/>
          <w:marTop w:val="0"/>
          <w:marBottom w:val="0"/>
          <w:divBdr>
            <w:top w:val="none" w:sz="0" w:space="0" w:color="auto"/>
            <w:left w:val="none" w:sz="0" w:space="0" w:color="auto"/>
            <w:bottom w:val="none" w:sz="0" w:space="0" w:color="auto"/>
            <w:right w:val="none" w:sz="0" w:space="0" w:color="auto"/>
          </w:divBdr>
        </w:div>
        <w:div w:id="1995140348">
          <w:marLeft w:val="0"/>
          <w:marRight w:val="0"/>
          <w:marTop w:val="0"/>
          <w:marBottom w:val="0"/>
          <w:divBdr>
            <w:top w:val="none" w:sz="0" w:space="0" w:color="auto"/>
            <w:left w:val="none" w:sz="0" w:space="0" w:color="auto"/>
            <w:bottom w:val="none" w:sz="0" w:space="0" w:color="auto"/>
            <w:right w:val="none" w:sz="0" w:space="0" w:color="auto"/>
          </w:divBdr>
        </w:div>
        <w:div w:id="2047942412">
          <w:marLeft w:val="0"/>
          <w:marRight w:val="0"/>
          <w:marTop w:val="0"/>
          <w:marBottom w:val="0"/>
          <w:divBdr>
            <w:top w:val="none" w:sz="0" w:space="0" w:color="auto"/>
            <w:left w:val="none" w:sz="0" w:space="0" w:color="auto"/>
            <w:bottom w:val="none" w:sz="0" w:space="0" w:color="auto"/>
            <w:right w:val="none" w:sz="0" w:space="0" w:color="auto"/>
          </w:divBdr>
        </w:div>
      </w:divsChild>
    </w:div>
    <w:div w:id="1504083863">
      <w:bodyDiv w:val="1"/>
      <w:marLeft w:val="0"/>
      <w:marRight w:val="0"/>
      <w:marTop w:val="0"/>
      <w:marBottom w:val="0"/>
      <w:divBdr>
        <w:top w:val="none" w:sz="0" w:space="0" w:color="auto"/>
        <w:left w:val="none" w:sz="0" w:space="0" w:color="auto"/>
        <w:bottom w:val="none" w:sz="0" w:space="0" w:color="auto"/>
        <w:right w:val="none" w:sz="0" w:space="0" w:color="auto"/>
      </w:divBdr>
    </w:div>
    <w:div w:id="1529829647">
      <w:bodyDiv w:val="1"/>
      <w:marLeft w:val="0"/>
      <w:marRight w:val="0"/>
      <w:marTop w:val="0"/>
      <w:marBottom w:val="0"/>
      <w:divBdr>
        <w:top w:val="none" w:sz="0" w:space="0" w:color="auto"/>
        <w:left w:val="none" w:sz="0" w:space="0" w:color="auto"/>
        <w:bottom w:val="none" w:sz="0" w:space="0" w:color="auto"/>
        <w:right w:val="none" w:sz="0" w:space="0" w:color="auto"/>
      </w:divBdr>
      <w:divsChild>
        <w:div w:id="568922715">
          <w:marLeft w:val="0"/>
          <w:marRight w:val="0"/>
          <w:marTop w:val="0"/>
          <w:marBottom w:val="0"/>
          <w:divBdr>
            <w:top w:val="none" w:sz="0" w:space="0" w:color="auto"/>
            <w:left w:val="none" w:sz="0" w:space="0" w:color="auto"/>
            <w:bottom w:val="none" w:sz="0" w:space="0" w:color="auto"/>
            <w:right w:val="none" w:sz="0" w:space="0" w:color="auto"/>
          </w:divBdr>
        </w:div>
        <w:div w:id="1556433104">
          <w:marLeft w:val="0"/>
          <w:marRight w:val="0"/>
          <w:marTop w:val="0"/>
          <w:marBottom w:val="0"/>
          <w:divBdr>
            <w:top w:val="none" w:sz="0" w:space="0" w:color="auto"/>
            <w:left w:val="none" w:sz="0" w:space="0" w:color="auto"/>
            <w:bottom w:val="none" w:sz="0" w:space="0" w:color="auto"/>
            <w:right w:val="none" w:sz="0" w:space="0" w:color="auto"/>
          </w:divBdr>
        </w:div>
        <w:div w:id="1571847131">
          <w:marLeft w:val="0"/>
          <w:marRight w:val="0"/>
          <w:marTop w:val="0"/>
          <w:marBottom w:val="0"/>
          <w:divBdr>
            <w:top w:val="none" w:sz="0" w:space="0" w:color="auto"/>
            <w:left w:val="none" w:sz="0" w:space="0" w:color="auto"/>
            <w:bottom w:val="none" w:sz="0" w:space="0" w:color="auto"/>
            <w:right w:val="none" w:sz="0" w:space="0" w:color="auto"/>
          </w:divBdr>
        </w:div>
      </w:divsChild>
    </w:div>
    <w:div w:id="1533542599">
      <w:bodyDiv w:val="1"/>
      <w:marLeft w:val="0"/>
      <w:marRight w:val="0"/>
      <w:marTop w:val="0"/>
      <w:marBottom w:val="0"/>
      <w:divBdr>
        <w:top w:val="none" w:sz="0" w:space="0" w:color="auto"/>
        <w:left w:val="none" w:sz="0" w:space="0" w:color="auto"/>
        <w:bottom w:val="none" w:sz="0" w:space="0" w:color="auto"/>
        <w:right w:val="none" w:sz="0" w:space="0" w:color="auto"/>
      </w:divBdr>
    </w:div>
    <w:div w:id="1610121081">
      <w:bodyDiv w:val="1"/>
      <w:marLeft w:val="0"/>
      <w:marRight w:val="0"/>
      <w:marTop w:val="0"/>
      <w:marBottom w:val="0"/>
      <w:divBdr>
        <w:top w:val="none" w:sz="0" w:space="0" w:color="auto"/>
        <w:left w:val="none" w:sz="0" w:space="0" w:color="auto"/>
        <w:bottom w:val="none" w:sz="0" w:space="0" w:color="auto"/>
        <w:right w:val="none" w:sz="0" w:space="0" w:color="auto"/>
      </w:divBdr>
    </w:div>
    <w:div w:id="1612784375">
      <w:bodyDiv w:val="1"/>
      <w:marLeft w:val="0"/>
      <w:marRight w:val="0"/>
      <w:marTop w:val="0"/>
      <w:marBottom w:val="0"/>
      <w:divBdr>
        <w:top w:val="none" w:sz="0" w:space="0" w:color="auto"/>
        <w:left w:val="none" w:sz="0" w:space="0" w:color="auto"/>
        <w:bottom w:val="none" w:sz="0" w:space="0" w:color="auto"/>
        <w:right w:val="none" w:sz="0" w:space="0" w:color="auto"/>
      </w:divBdr>
    </w:div>
    <w:div w:id="1613442830">
      <w:bodyDiv w:val="1"/>
      <w:marLeft w:val="0"/>
      <w:marRight w:val="0"/>
      <w:marTop w:val="0"/>
      <w:marBottom w:val="0"/>
      <w:divBdr>
        <w:top w:val="none" w:sz="0" w:space="0" w:color="auto"/>
        <w:left w:val="none" w:sz="0" w:space="0" w:color="auto"/>
        <w:bottom w:val="none" w:sz="0" w:space="0" w:color="auto"/>
        <w:right w:val="none" w:sz="0" w:space="0" w:color="auto"/>
      </w:divBdr>
    </w:div>
    <w:div w:id="1638685427">
      <w:bodyDiv w:val="1"/>
      <w:marLeft w:val="0"/>
      <w:marRight w:val="0"/>
      <w:marTop w:val="0"/>
      <w:marBottom w:val="0"/>
      <w:divBdr>
        <w:top w:val="none" w:sz="0" w:space="0" w:color="auto"/>
        <w:left w:val="none" w:sz="0" w:space="0" w:color="auto"/>
        <w:bottom w:val="none" w:sz="0" w:space="0" w:color="auto"/>
        <w:right w:val="none" w:sz="0" w:space="0" w:color="auto"/>
      </w:divBdr>
      <w:divsChild>
        <w:div w:id="35089531">
          <w:marLeft w:val="-525"/>
          <w:marRight w:val="0"/>
          <w:marTop w:val="120"/>
          <w:marBottom w:val="300"/>
          <w:divBdr>
            <w:top w:val="none" w:sz="0" w:space="0" w:color="auto"/>
            <w:left w:val="none" w:sz="0" w:space="0" w:color="auto"/>
            <w:bottom w:val="none" w:sz="0" w:space="0" w:color="auto"/>
            <w:right w:val="none" w:sz="0" w:space="0" w:color="auto"/>
          </w:divBdr>
          <w:divsChild>
            <w:div w:id="2361745">
              <w:marLeft w:val="0"/>
              <w:marRight w:val="0"/>
              <w:marTop w:val="0"/>
              <w:marBottom w:val="0"/>
              <w:divBdr>
                <w:top w:val="none" w:sz="0" w:space="0" w:color="auto"/>
                <w:left w:val="none" w:sz="0" w:space="0" w:color="auto"/>
                <w:bottom w:val="none" w:sz="0" w:space="0" w:color="auto"/>
                <w:right w:val="none" w:sz="0" w:space="0" w:color="auto"/>
              </w:divBdr>
              <w:divsChild>
                <w:div w:id="440147023">
                  <w:marLeft w:val="0"/>
                  <w:marRight w:val="0"/>
                  <w:marTop w:val="0"/>
                  <w:marBottom w:val="0"/>
                  <w:divBdr>
                    <w:top w:val="none" w:sz="0" w:space="0" w:color="auto"/>
                    <w:left w:val="none" w:sz="0" w:space="0" w:color="auto"/>
                    <w:bottom w:val="none" w:sz="0" w:space="0" w:color="auto"/>
                    <w:right w:val="none" w:sz="0" w:space="0" w:color="auto"/>
                  </w:divBdr>
                  <w:divsChild>
                    <w:div w:id="843470404">
                      <w:marLeft w:val="0"/>
                      <w:marRight w:val="0"/>
                      <w:marTop w:val="0"/>
                      <w:marBottom w:val="0"/>
                      <w:divBdr>
                        <w:top w:val="none" w:sz="0" w:space="0" w:color="auto"/>
                        <w:left w:val="none" w:sz="0" w:space="0" w:color="auto"/>
                        <w:bottom w:val="none" w:sz="0" w:space="0" w:color="auto"/>
                        <w:right w:val="none" w:sz="0" w:space="0" w:color="auto"/>
                      </w:divBdr>
                      <w:divsChild>
                        <w:div w:id="520632295">
                          <w:marLeft w:val="0"/>
                          <w:marRight w:val="0"/>
                          <w:marTop w:val="150"/>
                          <w:marBottom w:val="60"/>
                          <w:divBdr>
                            <w:top w:val="single" w:sz="6" w:space="2" w:color="B2B2B2"/>
                            <w:left w:val="none" w:sz="0" w:space="0" w:color="auto"/>
                            <w:bottom w:val="single" w:sz="6" w:space="0" w:color="B2B2B2"/>
                            <w:right w:val="single" w:sz="6" w:space="0" w:color="B2B2B2"/>
                          </w:divBdr>
                        </w:div>
                      </w:divsChild>
                    </w:div>
                  </w:divsChild>
                </w:div>
              </w:divsChild>
            </w:div>
            <w:div w:id="16773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3570">
      <w:bodyDiv w:val="1"/>
      <w:marLeft w:val="0"/>
      <w:marRight w:val="0"/>
      <w:marTop w:val="0"/>
      <w:marBottom w:val="0"/>
      <w:divBdr>
        <w:top w:val="none" w:sz="0" w:space="0" w:color="auto"/>
        <w:left w:val="none" w:sz="0" w:space="0" w:color="auto"/>
        <w:bottom w:val="none" w:sz="0" w:space="0" w:color="auto"/>
        <w:right w:val="none" w:sz="0" w:space="0" w:color="auto"/>
      </w:divBdr>
      <w:divsChild>
        <w:div w:id="211818611">
          <w:marLeft w:val="0"/>
          <w:marRight w:val="0"/>
          <w:marTop w:val="0"/>
          <w:marBottom w:val="0"/>
          <w:divBdr>
            <w:top w:val="none" w:sz="0" w:space="0" w:color="auto"/>
            <w:left w:val="none" w:sz="0" w:space="0" w:color="auto"/>
            <w:bottom w:val="none" w:sz="0" w:space="0" w:color="auto"/>
            <w:right w:val="none" w:sz="0" w:space="0" w:color="auto"/>
          </w:divBdr>
        </w:div>
        <w:div w:id="818035743">
          <w:marLeft w:val="0"/>
          <w:marRight w:val="0"/>
          <w:marTop w:val="0"/>
          <w:marBottom w:val="0"/>
          <w:divBdr>
            <w:top w:val="none" w:sz="0" w:space="0" w:color="auto"/>
            <w:left w:val="none" w:sz="0" w:space="0" w:color="auto"/>
            <w:bottom w:val="none" w:sz="0" w:space="0" w:color="auto"/>
            <w:right w:val="none" w:sz="0" w:space="0" w:color="auto"/>
          </w:divBdr>
        </w:div>
        <w:div w:id="1826311330">
          <w:marLeft w:val="0"/>
          <w:marRight w:val="0"/>
          <w:marTop w:val="0"/>
          <w:marBottom w:val="0"/>
          <w:divBdr>
            <w:top w:val="none" w:sz="0" w:space="0" w:color="auto"/>
            <w:left w:val="none" w:sz="0" w:space="0" w:color="auto"/>
            <w:bottom w:val="none" w:sz="0" w:space="0" w:color="auto"/>
            <w:right w:val="none" w:sz="0" w:space="0" w:color="auto"/>
          </w:divBdr>
        </w:div>
      </w:divsChild>
    </w:div>
    <w:div w:id="1702432781">
      <w:bodyDiv w:val="1"/>
      <w:marLeft w:val="0"/>
      <w:marRight w:val="0"/>
      <w:marTop w:val="0"/>
      <w:marBottom w:val="0"/>
      <w:divBdr>
        <w:top w:val="none" w:sz="0" w:space="0" w:color="auto"/>
        <w:left w:val="none" w:sz="0" w:space="0" w:color="auto"/>
        <w:bottom w:val="none" w:sz="0" w:space="0" w:color="auto"/>
        <w:right w:val="none" w:sz="0" w:space="0" w:color="auto"/>
      </w:divBdr>
    </w:div>
    <w:div w:id="1770078947">
      <w:bodyDiv w:val="1"/>
      <w:marLeft w:val="0"/>
      <w:marRight w:val="0"/>
      <w:marTop w:val="0"/>
      <w:marBottom w:val="0"/>
      <w:divBdr>
        <w:top w:val="none" w:sz="0" w:space="0" w:color="auto"/>
        <w:left w:val="none" w:sz="0" w:space="0" w:color="auto"/>
        <w:bottom w:val="none" w:sz="0" w:space="0" w:color="auto"/>
        <w:right w:val="none" w:sz="0" w:space="0" w:color="auto"/>
      </w:divBdr>
    </w:div>
    <w:div w:id="1792287646">
      <w:bodyDiv w:val="1"/>
      <w:marLeft w:val="0"/>
      <w:marRight w:val="0"/>
      <w:marTop w:val="0"/>
      <w:marBottom w:val="0"/>
      <w:divBdr>
        <w:top w:val="none" w:sz="0" w:space="0" w:color="auto"/>
        <w:left w:val="none" w:sz="0" w:space="0" w:color="auto"/>
        <w:bottom w:val="none" w:sz="0" w:space="0" w:color="auto"/>
        <w:right w:val="none" w:sz="0" w:space="0" w:color="auto"/>
      </w:divBdr>
    </w:div>
    <w:div w:id="1859851889">
      <w:bodyDiv w:val="1"/>
      <w:marLeft w:val="0"/>
      <w:marRight w:val="0"/>
      <w:marTop w:val="0"/>
      <w:marBottom w:val="0"/>
      <w:divBdr>
        <w:top w:val="none" w:sz="0" w:space="0" w:color="auto"/>
        <w:left w:val="none" w:sz="0" w:space="0" w:color="auto"/>
        <w:bottom w:val="none" w:sz="0" w:space="0" w:color="auto"/>
        <w:right w:val="none" w:sz="0" w:space="0" w:color="auto"/>
      </w:divBdr>
      <w:divsChild>
        <w:div w:id="1507213729">
          <w:marLeft w:val="0"/>
          <w:marRight w:val="0"/>
          <w:marTop w:val="0"/>
          <w:marBottom w:val="0"/>
          <w:divBdr>
            <w:top w:val="none" w:sz="0" w:space="0" w:color="auto"/>
            <w:left w:val="none" w:sz="0" w:space="0" w:color="auto"/>
            <w:bottom w:val="none" w:sz="0" w:space="0" w:color="auto"/>
            <w:right w:val="none" w:sz="0" w:space="0" w:color="auto"/>
          </w:divBdr>
        </w:div>
        <w:div w:id="2065831007">
          <w:marLeft w:val="0"/>
          <w:marRight w:val="0"/>
          <w:marTop w:val="0"/>
          <w:marBottom w:val="0"/>
          <w:divBdr>
            <w:top w:val="none" w:sz="0" w:space="0" w:color="auto"/>
            <w:left w:val="none" w:sz="0" w:space="0" w:color="auto"/>
            <w:bottom w:val="none" w:sz="0" w:space="0" w:color="auto"/>
            <w:right w:val="none" w:sz="0" w:space="0" w:color="auto"/>
          </w:divBdr>
        </w:div>
      </w:divsChild>
    </w:div>
    <w:div w:id="1862350711">
      <w:bodyDiv w:val="1"/>
      <w:marLeft w:val="0"/>
      <w:marRight w:val="0"/>
      <w:marTop w:val="0"/>
      <w:marBottom w:val="0"/>
      <w:divBdr>
        <w:top w:val="none" w:sz="0" w:space="0" w:color="auto"/>
        <w:left w:val="none" w:sz="0" w:space="0" w:color="auto"/>
        <w:bottom w:val="none" w:sz="0" w:space="0" w:color="auto"/>
        <w:right w:val="none" w:sz="0" w:space="0" w:color="auto"/>
      </w:divBdr>
    </w:div>
    <w:div w:id="1867523558">
      <w:bodyDiv w:val="1"/>
      <w:marLeft w:val="0"/>
      <w:marRight w:val="0"/>
      <w:marTop w:val="0"/>
      <w:marBottom w:val="0"/>
      <w:divBdr>
        <w:top w:val="none" w:sz="0" w:space="0" w:color="auto"/>
        <w:left w:val="none" w:sz="0" w:space="0" w:color="auto"/>
        <w:bottom w:val="none" w:sz="0" w:space="0" w:color="auto"/>
        <w:right w:val="none" w:sz="0" w:space="0" w:color="auto"/>
      </w:divBdr>
    </w:div>
    <w:div w:id="1926760002">
      <w:bodyDiv w:val="1"/>
      <w:marLeft w:val="0"/>
      <w:marRight w:val="0"/>
      <w:marTop w:val="0"/>
      <w:marBottom w:val="0"/>
      <w:divBdr>
        <w:top w:val="none" w:sz="0" w:space="0" w:color="auto"/>
        <w:left w:val="none" w:sz="0" w:space="0" w:color="auto"/>
        <w:bottom w:val="none" w:sz="0" w:space="0" w:color="auto"/>
        <w:right w:val="none" w:sz="0" w:space="0" w:color="auto"/>
      </w:divBdr>
    </w:div>
    <w:div w:id="1958103783">
      <w:bodyDiv w:val="1"/>
      <w:marLeft w:val="0"/>
      <w:marRight w:val="0"/>
      <w:marTop w:val="0"/>
      <w:marBottom w:val="0"/>
      <w:divBdr>
        <w:top w:val="none" w:sz="0" w:space="0" w:color="auto"/>
        <w:left w:val="none" w:sz="0" w:space="0" w:color="auto"/>
        <w:bottom w:val="none" w:sz="0" w:space="0" w:color="auto"/>
        <w:right w:val="none" w:sz="0" w:space="0" w:color="auto"/>
      </w:divBdr>
    </w:div>
    <w:div w:id="2064131311">
      <w:bodyDiv w:val="1"/>
      <w:marLeft w:val="0"/>
      <w:marRight w:val="0"/>
      <w:marTop w:val="0"/>
      <w:marBottom w:val="0"/>
      <w:divBdr>
        <w:top w:val="none" w:sz="0" w:space="0" w:color="auto"/>
        <w:left w:val="none" w:sz="0" w:space="0" w:color="auto"/>
        <w:bottom w:val="none" w:sz="0" w:space="0" w:color="auto"/>
        <w:right w:val="none" w:sz="0" w:space="0" w:color="auto"/>
      </w:divBdr>
    </w:div>
    <w:div w:id="2098944616">
      <w:bodyDiv w:val="1"/>
      <w:marLeft w:val="0"/>
      <w:marRight w:val="0"/>
      <w:marTop w:val="0"/>
      <w:marBottom w:val="0"/>
      <w:divBdr>
        <w:top w:val="none" w:sz="0" w:space="0" w:color="auto"/>
        <w:left w:val="none" w:sz="0" w:space="0" w:color="auto"/>
        <w:bottom w:val="none" w:sz="0" w:space="0" w:color="auto"/>
        <w:right w:val="none" w:sz="0" w:space="0" w:color="auto"/>
      </w:divBdr>
    </w:div>
    <w:div w:id="2112384580">
      <w:bodyDiv w:val="1"/>
      <w:marLeft w:val="0"/>
      <w:marRight w:val="0"/>
      <w:marTop w:val="0"/>
      <w:marBottom w:val="0"/>
      <w:divBdr>
        <w:top w:val="none" w:sz="0" w:space="0" w:color="auto"/>
        <w:left w:val="none" w:sz="0" w:space="0" w:color="auto"/>
        <w:bottom w:val="none" w:sz="0" w:space="0" w:color="auto"/>
        <w:right w:val="none" w:sz="0" w:space="0" w:color="auto"/>
      </w:divBdr>
    </w:div>
    <w:div w:id="214395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vidshub.net/rss/personnel/1281787" TargetMode="External"/><Relationship Id="rId21" Type="http://schemas.openxmlformats.org/officeDocument/2006/relationships/footer" Target="footer5.xml"/><Relationship Id="rId34" Type="http://schemas.openxmlformats.org/officeDocument/2006/relationships/footer" Target="footer9.xml"/><Relationship Id="rId42" Type="http://schemas.openxmlformats.org/officeDocument/2006/relationships/hyperlink" Target="mailto:info@msisac.org" TargetMode="External"/><Relationship Id="rId47" Type="http://schemas.openxmlformats.org/officeDocument/2006/relationships/hyperlink" Target="https://www.cisa.gov/resources-tools/resources/cisa-cpg-checklist" TargetMode="External"/><Relationship Id="rId50" Type="http://schemas.openxmlformats.org/officeDocument/2006/relationships/hyperlink" Target="https://www.cisa.gov/resources-tools/programs/continuous-diagnostics-and-mitigation-cdm-program" TargetMode="External"/><Relationship Id="rId55" Type="http://schemas.openxmlformats.org/officeDocument/2006/relationships/hyperlink" Target="http://www.certifiedisao.org/" TargetMode="External"/><Relationship Id="rId63" Type="http://schemas.openxmlformats.org/officeDocument/2006/relationships/footer" Target="footer10.xml"/><Relationship Id="rId7" Type="http://schemas.openxmlformats.org/officeDocument/2006/relationships/settings" Target="settings.xml"/><Relationship Id="Rb5fa2ec518bc40b2" Type="http://schemas.microsoft.com/office/2019/09/relationships/intelligence" Target="intelligenc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www.cisa.gov/stopransomware" TargetMode="External"/><Relationship Id="rId11" Type="http://schemas.openxmlformats.org/officeDocument/2006/relationships/header" Target="header1.xml"/><Relationship Id="rId24" Type="http://schemas.openxmlformats.org/officeDocument/2006/relationships/footer" Target="footer8.xml"/><Relationship Id="rId32" Type="http://schemas.openxmlformats.org/officeDocument/2006/relationships/hyperlink" Target="https://www.cisa.gov/news-events/news/avoiding-social-engineering-and-phishing-attacks" TargetMode="External"/><Relationship Id="rId37" Type="http://schemas.openxmlformats.org/officeDocument/2006/relationships/hyperlink" Target="https://www.secretservice.gov/contact/field-offices" TargetMode="External"/><Relationship Id="rId40" Type="http://schemas.openxmlformats.org/officeDocument/2006/relationships/hyperlink" Target="http://www.ic3.gov/" TargetMode="External"/><Relationship Id="rId45" Type="http://schemas.openxmlformats.org/officeDocument/2006/relationships/hyperlink" Target="https://www.dhs.gov/state-and-major-urban-area-fusion-centers" TargetMode="External"/><Relationship Id="rId53" Type="http://schemas.openxmlformats.org/officeDocument/2006/relationships/hyperlink" Target="https://isalliance.org/" TargetMode="External"/><Relationship Id="rId58" Type="http://schemas.openxmlformats.org/officeDocument/2006/relationships/image" Target="media/image1.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cisa.gov/sites/default/files/2024-03/Federal_Government_Cybersecurity_Incident_and_Vulnerability_Response_Playbooks_508C.pdf" TargetMode="External"/><Relationship Id="rId19" Type="http://schemas.openxmlformats.org/officeDocument/2006/relationships/hyperlink" Target="mailto:bscott@coconino.az.gov" TargetMode="Externa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yperlink" Target="https://www.dvidshub.net/unit/GNG" TargetMode="External"/><Relationship Id="rId30" Type="http://schemas.openxmlformats.org/officeDocument/2006/relationships/hyperlink" Target="https://www.cisa.gov/resources-tools/resources/stopransomware-guide" TargetMode="External"/><Relationship Id="rId35" Type="http://schemas.openxmlformats.org/officeDocument/2006/relationships/hyperlink" Target="mailto:central@cisa.gov" TargetMode="External"/><Relationship Id="rId43" Type="http://schemas.openxmlformats.org/officeDocument/2006/relationships/hyperlink" Target="https://www.nga.org/" TargetMode="External"/><Relationship Id="rId48" Type="http://schemas.openxmlformats.org/officeDocument/2006/relationships/hyperlink" Target="https://csf.tools/" TargetMode="External"/><Relationship Id="rId56" Type="http://schemas.openxmlformats.org/officeDocument/2006/relationships/hyperlink" Target="mailto:operations@certifiedisao.org"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cisa.gov/audiences/find-help-locally"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s://www.dvidshub.net/portfolio/1281787/mark-scott" TargetMode="External"/><Relationship Id="rId33" Type="http://schemas.openxmlformats.org/officeDocument/2006/relationships/hyperlink" Target="https://www.cisa.gov/resources-tools/resources/phishing-guidance-stopping-attack-cycle-phase-one" TargetMode="External"/><Relationship Id="rId38" Type="http://schemas.openxmlformats.org/officeDocument/2006/relationships/hyperlink" Target="https://www.secretservice.gov/investigation/cyber" TargetMode="External"/><Relationship Id="rId46" Type="http://schemas.openxmlformats.org/officeDocument/2006/relationships/hyperlink" Target="https://www.nascio.org/" TargetMode="External"/><Relationship Id="rId59" Type="http://schemas.openxmlformats.org/officeDocument/2006/relationships/image" Target="media/image2.png"/><Relationship Id="rId20" Type="http://schemas.openxmlformats.org/officeDocument/2006/relationships/hyperlink" Target="mailto:Scott@codelinenetworks.com" TargetMode="External"/><Relationship Id="rId41" Type="http://schemas.openxmlformats.org/officeDocument/2006/relationships/hyperlink" Target="mailto:cywatch@ic.fbi.gov" TargetMode="External"/><Relationship Id="rId54" Type="http://schemas.openxmlformats.org/officeDocument/2006/relationships/hyperlink" Target="https://www.isao.org/information-sharing-groups/" TargetMode="External"/><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hyperlink" Target="https://docs.fcc.gov/public/attachments/DOC-394155A1.pdf" TargetMode="External"/><Relationship Id="rId36" Type="http://schemas.openxmlformats.org/officeDocument/2006/relationships/hyperlink" Target="https://www.cisa.gov" TargetMode="External"/><Relationship Id="rId49" Type="http://schemas.openxmlformats.org/officeDocument/2006/relationships/hyperlink" Target="https://www.cisa.gov/state-and-local-cybersecurity-grant-program" TargetMode="External"/><Relationship Id="rId57" Type="http://schemas.openxmlformats.org/officeDocument/2006/relationships/hyperlink" Target="https://www.nationalisacs.org/" TargetMode="External"/><Relationship Id="rId10" Type="http://schemas.openxmlformats.org/officeDocument/2006/relationships/endnotes" Target="endnotes.xml"/><Relationship Id="rId31" Type="http://schemas.openxmlformats.org/officeDocument/2006/relationships/hyperlink" Target="https://www.cisa.gov/news-events/news/protecting-against-ransomware" TargetMode="External"/><Relationship Id="rId44" Type="http://schemas.openxmlformats.org/officeDocument/2006/relationships/hyperlink" Target="https://www.nga.org/bestpractices/divisions/hsps/" TargetMode="External"/><Relationship Id="rId52" Type="http://schemas.openxmlformats.org/officeDocument/2006/relationships/hyperlink" Target="https://www.infragard.org/Files/InfraGard_Redesign_2-24-2022.pdf" TargetMode="External"/><Relationship Id="rId60" Type="http://schemas.openxmlformats.org/officeDocument/2006/relationships/image" Target="media/image3.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hyperlink" Target="https://www.fbi.gov/contact-us/field-offic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https://abc7news.com/oakland-ransomware-attack-hacked-cyber-insurance-san-bernardino-county/13240537/" TargetMode="External"/><Relationship Id="rId2" Type="http://schemas.openxmlformats.org/officeDocument/2006/relationships/hyperlink" Target="https://www.nbcdfw.com/news/local/dallas-pays-millions-for-ransomware-expenses-after-may-attack/3313643/" TargetMode="External"/><Relationship Id="rId1" Type="http://schemas.openxmlformats.org/officeDocument/2006/relationships/hyperlink" Target="https://www.nbcdfw.com/news/local/dallas-to-release-technology-accountability-report-following-ransomware-attack/3274570/" TargetMode="External"/><Relationship Id="rId4" Type="http://schemas.openxmlformats.org/officeDocument/2006/relationships/hyperlink" Target="https://www.eastbaytimes.com/2023/05/31/oakland-hit-with-class-action-lawsuit-over-ransomware-attack/" TargetMode="External"/></Relationships>
</file>

<file path=word/theme/theme1.xml><?xml version="1.0" encoding="utf-8"?>
<a:theme xmlns:a="http://schemas.openxmlformats.org/drawingml/2006/main" name="Office Theme">
  <a:themeElements>
    <a:clrScheme name="NCCIC_Reports_Palette">
      <a:dk1>
        <a:srgbClr val="333333"/>
      </a:dk1>
      <a:lt1>
        <a:srgbClr val="999999"/>
      </a:lt1>
      <a:dk2>
        <a:srgbClr val="406266"/>
      </a:dk2>
      <a:lt2>
        <a:srgbClr val="006699"/>
      </a:lt2>
      <a:accent1>
        <a:srgbClr val="339900"/>
      </a:accent1>
      <a:accent2>
        <a:srgbClr val="0078AE"/>
      </a:accent2>
      <a:accent3>
        <a:srgbClr val="424377"/>
      </a:accent3>
      <a:accent4>
        <a:srgbClr val="003366"/>
      </a:accent4>
      <a:accent5>
        <a:srgbClr val="000000"/>
      </a:accent5>
      <a:accent6>
        <a:srgbClr val="FFFFFF"/>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1b4e3076-aa22-458e-a386-d5cb6c8e0dc3">
      <UserInfo>
        <DisplayName>Bunis, Joel</DisplayName>
        <AccountId>19</AccountId>
        <AccountType/>
      </UserInfo>
    </SharedWithUsers>
    <lcf76f155ced4ddcb4097134ff3c332f xmlns="c9b129e8-3e99-4b6b-b60f-cf2a27d6f3fc">
      <Terms xmlns="http://schemas.microsoft.com/office/infopath/2007/PartnerControls"/>
    </lcf76f155ced4ddcb4097134ff3c332f>
    <TaxCatchAll xmlns="1e1e3b0e-20d2-47c6-9214-977771968bf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Wan19</b:Tag>
    <b:SourceType>DocumentFromInternetSite</b:SourceType>
    <b:Guid>{10C5F7A4-417C-4D4C-BE28-DDBF2F2CB2DC}</b:Guid>
    <b:Title>"Wannacry Two Years Later: How Did We Get The Data?”</b:Title>
    <b:InternetSiteTitle>Armis IOT Security</b:InternetSiteTitle>
    <b:Year>2019</b:Year>
    <b:Month>Nay</b:Month>
    <b:Day>27</b:Day>
    <b:URL>ttps://go.armis.com/hubfs/Armis-WannaCry-How-Did-We-Get-The-Data-WP.pdf</b:URL>
    <b:YearAccessed>2019</b:YearAccessed>
    <b:MonthAccessed>August</b:MonthAccessed>
    <b:DayAccessed>22</b:DayAccessed>
    <b:RefOrder>2</b:RefOrder>
  </b:Source>
  <b:Source>
    <b:Tag>CIS18</b:Tag>
    <b:SourceType>InternetSite</b:SourceType>
    <b:Guid>{D4B08480-5994-4FA8-9E05-5931553395F2}</b:Guid>
    <b:Title>Alert (TA18-201A) - Emotet Malware</b:Title>
    <b:Year>2018</b:Year>
    <b:Author>
      <b:Author>
        <b:NameList>
          <b:Person>
            <b:Last>CISA</b:Last>
          </b:Person>
        </b:NameList>
      </b:Author>
    </b:Author>
    <b:InternetSiteTitle>us-cert.gov</b:InternetSiteTitle>
    <b:Month>July</b:Month>
    <b:RefOrder>3</b:RefOrder>
  </b:Source>
  <b:Source>
    <b:Tag>Ser19</b:Tag>
    <b:SourceType>InternetSite</b:SourceType>
    <b:Guid>{67D67F37-382C-4B1A-830C-C2300E0B85B0}</b:Guid>
    <b:Author>
      <b:Author>
        <b:NameList>
          <b:Person>
            <b:Last>Seri</b:Last>
            <b:First>Ben</b:First>
          </b:Person>
        </b:NameList>
      </b:Author>
    </b:Author>
    <b:Title>“Two Years In and WannaCry is Still Unmanageable"</b:Title>
    <b:InternetSiteTitle>Armis IOT Security Blog</b:InternetSiteTitle>
    <b:URL>https://www.armis.com/resources/iot-security-blog/wannacry/</b:URL>
    <b:YearAccessed>2019</b:YearAccessed>
    <b:MonthAccessed>August </b:MonthAccessed>
    <b:DayAccessed>22</b:DayAccessed>
    <b:RefOrder>4</b:RefOrder>
  </b:Source>
  <b:Source>
    <b:Tag>Pal19</b:Tag>
    <b:SourceType>InternetSite</b:SourceType>
    <b:Guid>{0138AE0A-CF48-4256-BFCA-FDFD97C68417}</b:Guid>
    <b:Title>PAN-OS 8.0: PAN-OS Phishing Attack Prevention</b:Title>
    <b:Year>2019</b:Year>
    <b:Author>
      <b:Author>
        <b:Corporate>Palo Alto Networks</b:Corporate>
      </b:Author>
    </b:Author>
    <b:InternetSiteTitle>Palo Alto Networks Knowledge Base</b:InternetSiteTitle>
    <b:Month>February</b:Month>
    <b:Day>2</b:Day>
    <b:URL>https://knowledgebase.paloaltonetworks.com/KCSArticleDetail?id=kA10g000000ClRpCAK</b:URL>
    <b:YearAccessed>2019</b:YearAccessed>
    <b:MonthAccessed>July</b:MonthAccessed>
    <b:RefOrder>5</b:RefOrder>
  </b:Source>
  <b:Source>
    <b:Tag>Sul18</b:Tag>
    <b:SourceType>InternetSite</b:SourceType>
    <b:Guid>{6AC8A63D-2616-45BD-A832-99C1DB1ADE8C}</b:Guid>
    <b:Author>
      <b:Author>
        <b:NameList>
          <b:Person>
            <b:Last>Sullivan</b:Last>
            <b:First>Patty</b:First>
          </b:Person>
        </b:NameList>
      </b:Author>
    </b:Author>
    <b:Title>Mat-Su Declares Disaster for Cyber Attack</b:Title>
    <b:InternetSiteTitle>Matanuska-Susitna Borough</b:InternetSiteTitle>
    <b:Year>2018</b:Year>
    <b:Month>July</b:Month>
    <b:Day>31</b:Day>
    <b:URL>https://www.matsugov.us/news/mat-su-declares-disaster-from-cyber-attack</b:URL>
    <b:YearAccessed>2019</b:YearAccessed>
    <b:MonthAccessed>July</b:MonthAccessed>
    <b:RefOrder>6</b:RefOrder>
  </b:Source>
  <b:Source>
    <b:Tag>Dav18</b:Tag>
    <b:SourceType>InternetSite</b:SourceType>
    <b:Guid>{1F53DFBA-FF8D-4C9C-AD1C-6397CD3FBE87}</b:Guid>
    <b:Author>
      <b:Author>
        <b:NameList>
          <b:Person>
            <b:Last>Davis</b:Last>
            <b:First>Jessica</b:First>
          </b:Person>
        </b:NameList>
      </b:Author>
    </b:Author>
    <b:Title>1.4 million patient records breached in UnityPoint Health phishing attack</b:Title>
    <b:InternetSiteTitle>HealthCare IT News</b:InternetSiteTitle>
    <b:Year>2018</b:Year>
    <b:Month>31</b:Month>
    <b:Day>July</b:Day>
    <b:URL>ttps://www.healthcareitnews.com/news/14-million-patient-records-breached-unitypoint-health-phishing-attack</b:URL>
    <b:YearAccessed>2019</b:YearAccessed>
    <b:MonthAccessed>July</b:MonthAccessed>
    <b:RefOrder>7</b:RefOrder>
  </b:Source>
  <b:Source>
    <b:Tag>Kot18</b:Tag>
    <b:SourceType>InternetSite</b:SourceType>
    <b:Guid>{867DD1B5-133A-40E2-96E6-7B92B410B33A}</b:Guid>
    <b:Author>
      <b:Author>
        <b:NameList>
          <b:Person>
            <b:Last>Kottler</b:Last>
            <b:First>Sam</b:First>
          </b:Person>
        </b:NameList>
      </b:Author>
    </b:Author>
    <b:Title>February 28th DDoS Incident Report</b:Title>
    <b:InternetSiteTitle>The GitHub Blog</b:InternetSiteTitle>
    <b:Year>2018</b:Year>
    <b:Month>March</b:Month>
    <b:Day>1</b:Day>
    <b:URL>https://github.blog/2018-03-01-ddos-incident-report/</b:URL>
    <b:YearAccessed>2019</b:YearAccessed>
    <b:RefOrder>8</b:RefOrder>
  </b:Source>
  <b:Source>
    <b:Tag>Dav19</b:Tag>
    <b:SourceType>InternetSite</b:SourceType>
    <b:Guid>{19C45233-AD03-4BDF-9B26-75F4B373C216}</b:Guid>
    <b:Author>
      <b:Author>
        <b:NameList>
          <b:Person>
            <b:Last>Davis</b:Last>
            <b:First>Jessica</b:First>
          </b:Person>
        </b:NameList>
      </b:Author>
    </b:Author>
    <b:Title>Minnesota DHS Reports Health Data Breach from 2018 Email Hack</b:Title>
    <b:InternetSiteTitle>Health IT Security</b:InternetSiteTitle>
    <b:Year>2019</b:Year>
    <b:Month>April</b:Month>
    <b:Day>11</b:Day>
    <b:URL>https://healthitsecurity.com/news/minnesota-dhs-reports-health-data-breach-from-2018-email-hack</b:URL>
    <b:YearAccessed>2019</b:YearAccessed>
    <b:RefOrder>9</b:RefOrder>
  </b:Source>
  <b:Source>
    <b:Tag>Sym17</b:Tag>
    <b:SourceType>InternetSite</b:SourceType>
    <b:Guid>{88A282F0-15A7-48B7-93CC-0E4C21864BEB}</b:Guid>
    <b:Author>
      <b:Author>
        <b:Corporate>Symantec Threat Intelligence</b:Corporate>
      </b:Author>
    </b:Author>
    <b:Title>What you need to know about the WannaCry Ransomware</b:Title>
    <b:InternetSiteTitle>Symantec Threat Intelligence Blog</b:InternetSiteTitle>
    <b:Year>2017</b:Year>
    <b:Month>October</b:Month>
    <b:Day>23</b:Day>
    <b:URL>https://www.symantec.com/blogs/threat-intelligence/wannacry-ransomware-attack</b:URL>
    <b:YearAccessed>2019</b:YearAccessed>
    <b:RefOrder>10</b:RefOrder>
  </b:Source>
  <b:Source>
    <b:Tag>FEM24</b:Tag>
    <b:SourceType>InternetSite</b:SourceType>
    <b:Guid>{D0D84BBA-AF83-4995-B681-43A3BED529B5}</b:Guid>
    <b:Author>
      <b:Author>
        <b:Corporate>FEMA</b:Corporate>
      </b:Author>
    </b:Author>
    <b:Title>Exercise Simulation System Document (ESSD)</b:Title>
    <b:InternetSiteTitle>Exercise Simulation System Document (ESSD)</b:InternetSiteTitle>
    <b:Year>2024</b:Year>
    <b:Month>February</b:Month>
    <b:Day>21</b:Day>
    <b:URL>https://training.fema.gov/programs/essd/curriculum/1.html</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0CAADFE88DB9E74A9EEA2D7F0334FD05" ma:contentTypeVersion="75" ma:contentTypeDescription="Create a new document." ma:contentTypeScope="" ma:versionID="23fe80238eaa99d0ffe6937d87bf6d19">
  <xsd:schema xmlns:xsd="http://www.w3.org/2001/XMLSchema" xmlns:xs="http://www.w3.org/2001/XMLSchema" xmlns:p="http://schemas.microsoft.com/office/2006/metadata/properties" xmlns:ns2="3abfe1f1-8609-4981-b489-21c57fbddf78" xmlns:ns3="1b4e3076-aa22-458e-a386-d5cb6c8e0dc3" xmlns:ns4="c9b129e8-3e99-4b6b-b60f-cf2a27d6f3fc" xmlns:ns5="1e1e3b0e-20d2-47c6-9214-977771968bf1" targetNamespace="http://schemas.microsoft.com/office/2006/metadata/properties" ma:root="true" ma:fieldsID="27fcc59e74239c62f1e128b84188ecd7" ns2:_="" ns3:_="" ns4:_="" ns5:_="">
    <xsd:import namespace="3abfe1f1-8609-4981-b489-21c57fbddf78"/>
    <xsd:import namespace="1b4e3076-aa22-458e-a386-d5cb6c8e0dc3"/>
    <xsd:import namespace="c9b129e8-3e99-4b6b-b60f-cf2a27d6f3fc"/>
    <xsd:import namespace="1e1e3b0e-20d2-47c6-9214-977771968bf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4:lcf76f155ced4ddcb4097134ff3c332f" minOccurs="0"/>
                <xsd:element ref="ns2:MediaServiceObjectDetectorVersions" minOccurs="0"/>
                <xsd:element ref="ns2:MediaLengthInSeconds" minOccurs="0"/>
                <xsd:element ref="ns5:TaxCatchAll" minOccurs="0"/>
                <xsd:element ref="ns4:MediaServiceSearchPropertie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bfe1f1-8609-4981-b489-21c57fbddf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b4e3076-aa22-458e-a386-d5cb6c8e0dc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b129e8-3e99-4b6b-b60f-cf2a27d6f3fc" elementFormDefault="qualified">
    <xsd:import namespace="http://schemas.microsoft.com/office/2006/documentManagement/types"/>
    <xsd:import namespace="http://schemas.microsoft.com/office/infopath/2007/PartnerControls"/>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cda780a4-4f57-46ce-9ec9-dfe1c0d9094f" ma:termSetId="09814cd3-568e-fe90-9814-8d621ff8fb84" ma:anchorId="fba54fb3-c3e1-fe81-a776-ca4b69148c4d" ma:open="true" ma:isKeyword="false">
      <xsd:complexType>
        <xsd:sequence>
          <xsd:element ref="pc:Terms" minOccurs="0" maxOccurs="1"/>
        </xsd:sequence>
      </xsd:complex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e1e3b0e-20d2-47c6-9214-977771968bf1"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672153ad-e9bd-4cf4-9a73-8089f092d11e}" ma:internalName="TaxCatchAll" ma:showField="CatchAllData" ma:web="1e1e3b0e-20d2-47c6-9214-977771968bf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529260-D6FA-4BB0-B957-0C612673AF93}">
  <ds:schemaRefs>
    <ds:schemaRef ds:uri="http://schemas.microsoft.com/sharepoint/v3/contenttype/forms"/>
  </ds:schemaRefs>
</ds:datastoreItem>
</file>

<file path=customXml/itemProps2.xml><?xml version="1.0" encoding="utf-8"?>
<ds:datastoreItem xmlns:ds="http://schemas.openxmlformats.org/officeDocument/2006/customXml" ds:itemID="{A22C2290-D974-444A-82E7-3B767D10E0F2}">
  <ds:schemaRefs>
    <ds:schemaRef ds:uri="http://schemas.microsoft.com/office/2006/metadata/properties"/>
    <ds:schemaRef ds:uri="http://schemas.microsoft.com/office/infopath/2007/PartnerControls"/>
    <ds:schemaRef ds:uri="1b4e3076-aa22-458e-a386-d5cb6c8e0dc3"/>
    <ds:schemaRef ds:uri="c9b129e8-3e99-4b6b-b60f-cf2a27d6f3fc"/>
    <ds:schemaRef ds:uri="1e1e3b0e-20d2-47c6-9214-977771968bf1"/>
  </ds:schemaRefs>
</ds:datastoreItem>
</file>

<file path=customXml/itemProps3.xml><?xml version="1.0" encoding="utf-8"?>
<ds:datastoreItem xmlns:ds="http://schemas.openxmlformats.org/officeDocument/2006/customXml" ds:itemID="{525CBE54-D94E-4F04-B6EE-A61CCC2CFB47}">
  <ds:schemaRefs>
    <ds:schemaRef ds:uri="http://schemas.openxmlformats.org/officeDocument/2006/bibliography"/>
  </ds:schemaRefs>
</ds:datastoreItem>
</file>

<file path=customXml/itemProps4.xml><?xml version="1.0" encoding="utf-8"?>
<ds:datastoreItem xmlns:ds="http://schemas.openxmlformats.org/officeDocument/2006/customXml" ds:itemID="{8F380DE4-2D51-49E5-9764-F651C7B425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bfe1f1-8609-4981-b489-21c57fbddf78"/>
    <ds:schemaRef ds:uri="1b4e3076-aa22-458e-a386-d5cb6c8e0dc3"/>
    <ds:schemaRef ds:uri="c9b129e8-3e99-4b6b-b60f-cf2a27d6f3fc"/>
    <ds:schemaRef ds:uri="1e1e3b0e-20d2-47c6-9214-977771968b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18</Pages>
  <Words>3868</Words>
  <Characters>22052</Characters>
  <Application>Microsoft Office Word</Application>
  <DocSecurity>0</DocSecurity>
  <Lines>183</Lines>
  <Paragraphs>51</Paragraphs>
  <ScaleCrop>false</ScaleCrop>
  <Company>us-cert</Company>
  <LinksUpToDate>false</LinksUpToDate>
  <CharactersWithSpaces>25869</CharactersWithSpaces>
  <SharedDoc>false</SharedDoc>
  <HLinks>
    <vt:vector size="306" baseType="variant">
      <vt:variant>
        <vt:i4>655438</vt:i4>
      </vt:variant>
      <vt:variant>
        <vt:i4>171</vt:i4>
      </vt:variant>
      <vt:variant>
        <vt:i4>0</vt:i4>
      </vt:variant>
      <vt:variant>
        <vt:i4>5</vt:i4>
      </vt:variant>
      <vt:variant>
        <vt:lpwstr>https://www.cisa.gov/sites/default/files/2024-03/Federal_Government_Cybersecurity_Incident_and_Vulnerability_Response_Playbooks_508C.pdf</vt:lpwstr>
      </vt:variant>
      <vt:variant>
        <vt:lpwstr/>
      </vt:variant>
      <vt:variant>
        <vt:i4>2162727</vt:i4>
      </vt:variant>
      <vt:variant>
        <vt:i4>168</vt:i4>
      </vt:variant>
      <vt:variant>
        <vt:i4>0</vt:i4>
      </vt:variant>
      <vt:variant>
        <vt:i4>5</vt:i4>
      </vt:variant>
      <vt:variant>
        <vt:lpwstr>https://www.nationalisacs.org/</vt:lpwstr>
      </vt:variant>
      <vt:variant>
        <vt:lpwstr/>
      </vt:variant>
      <vt:variant>
        <vt:i4>524326</vt:i4>
      </vt:variant>
      <vt:variant>
        <vt:i4>165</vt:i4>
      </vt:variant>
      <vt:variant>
        <vt:i4>0</vt:i4>
      </vt:variant>
      <vt:variant>
        <vt:i4>5</vt:i4>
      </vt:variant>
      <vt:variant>
        <vt:lpwstr>mailto:operations@certifiedisao.org</vt:lpwstr>
      </vt:variant>
      <vt:variant>
        <vt:lpwstr/>
      </vt:variant>
      <vt:variant>
        <vt:i4>4849686</vt:i4>
      </vt:variant>
      <vt:variant>
        <vt:i4>162</vt:i4>
      </vt:variant>
      <vt:variant>
        <vt:i4>0</vt:i4>
      </vt:variant>
      <vt:variant>
        <vt:i4>5</vt:i4>
      </vt:variant>
      <vt:variant>
        <vt:lpwstr>http://www.certifiedisao.org/</vt:lpwstr>
      </vt:variant>
      <vt:variant>
        <vt:lpwstr/>
      </vt:variant>
      <vt:variant>
        <vt:i4>786508</vt:i4>
      </vt:variant>
      <vt:variant>
        <vt:i4>159</vt:i4>
      </vt:variant>
      <vt:variant>
        <vt:i4>0</vt:i4>
      </vt:variant>
      <vt:variant>
        <vt:i4>5</vt:i4>
      </vt:variant>
      <vt:variant>
        <vt:lpwstr>https://www.isao.org/information-sharing-groups/</vt:lpwstr>
      </vt:variant>
      <vt:variant>
        <vt:lpwstr/>
      </vt:variant>
      <vt:variant>
        <vt:i4>6553722</vt:i4>
      </vt:variant>
      <vt:variant>
        <vt:i4>156</vt:i4>
      </vt:variant>
      <vt:variant>
        <vt:i4>0</vt:i4>
      </vt:variant>
      <vt:variant>
        <vt:i4>5</vt:i4>
      </vt:variant>
      <vt:variant>
        <vt:lpwstr>https://isalliance.org/</vt:lpwstr>
      </vt:variant>
      <vt:variant>
        <vt:lpwstr/>
      </vt:variant>
      <vt:variant>
        <vt:i4>7929919</vt:i4>
      </vt:variant>
      <vt:variant>
        <vt:i4>153</vt:i4>
      </vt:variant>
      <vt:variant>
        <vt:i4>0</vt:i4>
      </vt:variant>
      <vt:variant>
        <vt:i4>5</vt:i4>
      </vt:variant>
      <vt:variant>
        <vt:lpwstr>https://www.infragard.org/Files/InfraGard_Redesign_2-24-2022.pdf</vt:lpwstr>
      </vt:variant>
      <vt:variant>
        <vt:lpwstr/>
      </vt:variant>
      <vt:variant>
        <vt:i4>720960</vt:i4>
      </vt:variant>
      <vt:variant>
        <vt:i4>150</vt:i4>
      </vt:variant>
      <vt:variant>
        <vt:i4>0</vt:i4>
      </vt:variant>
      <vt:variant>
        <vt:i4>5</vt:i4>
      </vt:variant>
      <vt:variant>
        <vt:lpwstr>https://www.cisa.gov/audiences/find-help-locally</vt:lpwstr>
      </vt:variant>
      <vt:variant>
        <vt:lpwstr/>
      </vt:variant>
      <vt:variant>
        <vt:i4>6881393</vt:i4>
      </vt:variant>
      <vt:variant>
        <vt:i4>147</vt:i4>
      </vt:variant>
      <vt:variant>
        <vt:i4>0</vt:i4>
      </vt:variant>
      <vt:variant>
        <vt:i4>5</vt:i4>
      </vt:variant>
      <vt:variant>
        <vt:lpwstr>https://www.cisa.gov/resources-tools/programs/continuous-diagnostics-and-mitigation-cdm-program</vt:lpwstr>
      </vt:variant>
      <vt:variant>
        <vt:lpwstr/>
      </vt:variant>
      <vt:variant>
        <vt:i4>4259857</vt:i4>
      </vt:variant>
      <vt:variant>
        <vt:i4>144</vt:i4>
      </vt:variant>
      <vt:variant>
        <vt:i4>0</vt:i4>
      </vt:variant>
      <vt:variant>
        <vt:i4>5</vt:i4>
      </vt:variant>
      <vt:variant>
        <vt:lpwstr>https://www.cisa.gov/state-and-local-cybersecurity-grant-program</vt:lpwstr>
      </vt:variant>
      <vt:variant>
        <vt:lpwstr/>
      </vt:variant>
      <vt:variant>
        <vt:i4>6291501</vt:i4>
      </vt:variant>
      <vt:variant>
        <vt:i4>141</vt:i4>
      </vt:variant>
      <vt:variant>
        <vt:i4>0</vt:i4>
      </vt:variant>
      <vt:variant>
        <vt:i4>5</vt:i4>
      </vt:variant>
      <vt:variant>
        <vt:lpwstr>https://csf.tools/</vt:lpwstr>
      </vt:variant>
      <vt:variant>
        <vt:lpwstr/>
      </vt:variant>
      <vt:variant>
        <vt:i4>5046296</vt:i4>
      </vt:variant>
      <vt:variant>
        <vt:i4>138</vt:i4>
      </vt:variant>
      <vt:variant>
        <vt:i4>0</vt:i4>
      </vt:variant>
      <vt:variant>
        <vt:i4>5</vt:i4>
      </vt:variant>
      <vt:variant>
        <vt:lpwstr>https://www.cisa.gov/resources-tools/resources/cisa-cpg-checklist</vt:lpwstr>
      </vt:variant>
      <vt:variant>
        <vt:lpwstr/>
      </vt:variant>
      <vt:variant>
        <vt:i4>2949224</vt:i4>
      </vt:variant>
      <vt:variant>
        <vt:i4>135</vt:i4>
      </vt:variant>
      <vt:variant>
        <vt:i4>0</vt:i4>
      </vt:variant>
      <vt:variant>
        <vt:i4>5</vt:i4>
      </vt:variant>
      <vt:variant>
        <vt:lpwstr>https://www.nascio.org/</vt:lpwstr>
      </vt:variant>
      <vt:variant>
        <vt:lpwstr/>
      </vt:variant>
      <vt:variant>
        <vt:i4>1703947</vt:i4>
      </vt:variant>
      <vt:variant>
        <vt:i4>132</vt:i4>
      </vt:variant>
      <vt:variant>
        <vt:i4>0</vt:i4>
      </vt:variant>
      <vt:variant>
        <vt:i4>5</vt:i4>
      </vt:variant>
      <vt:variant>
        <vt:lpwstr>https://www.dhs.gov/state-and-major-urban-area-fusion-centers</vt:lpwstr>
      </vt:variant>
      <vt:variant>
        <vt:lpwstr/>
      </vt:variant>
      <vt:variant>
        <vt:i4>5701702</vt:i4>
      </vt:variant>
      <vt:variant>
        <vt:i4>129</vt:i4>
      </vt:variant>
      <vt:variant>
        <vt:i4>0</vt:i4>
      </vt:variant>
      <vt:variant>
        <vt:i4>5</vt:i4>
      </vt:variant>
      <vt:variant>
        <vt:lpwstr>https://www.nga.org/bestpractices/divisions/hsps/</vt:lpwstr>
      </vt:variant>
      <vt:variant>
        <vt:lpwstr/>
      </vt:variant>
      <vt:variant>
        <vt:i4>6029383</vt:i4>
      </vt:variant>
      <vt:variant>
        <vt:i4>126</vt:i4>
      </vt:variant>
      <vt:variant>
        <vt:i4>0</vt:i4>
      </vt:variant>
      <vt:variant>
        <vt:i4>5</vt:i4>
      </vt:variant>
      <vt:variant>
        <vt:lpwstr>https://www.nga.org/</vt:lpwstr>
      </vt:variant>
      <vt:variant>
        <vt:lpwstr/>
      </vt:variant>
      <vt:variant>
        <vt:i4>4587634</vt:i4>
      </vt:variant>
      <vt:variant>
        <vt:i4>123</vt:i4>
      </vt:variant>
      <vt:variant>
        <vt:i4>0</vt:i4>
      </vt:variant>
      <vt:variant>
        <vt:i4>5</vt:i4>
      </vt:variant>
      <vt:variant>
        <vt:lpwstr>mailto:info@msisac.org</vt:lpwstr>
      </vt:variant>
      <vt:variant>
        <vt:lpwstr/>
      </vt:variant>
      <vt:variant>
        <vt:i4>917626</vt:i4>
      </vt:variant>
      <vt:variant>
        <vt:i4>120</vt:i4>
      </vt:variant>
      <vt:variant>
        <vt:i4>0</vt:i4>
      </vt:variant>
      <vt:variant>
        <vt:i4>5</vt:i4>
      </vt:variant>
      <vt:variant>
        <vt:lpwstr>mailto:cywatch@ic.fbi.gov</vt:lpwstr>
      </vt:variant>
      <vt:variant>
        <vt:lpwstr/>
      </vt:variant>
      <vt:variant>
        <vt:i4>6291570</vt:i4>
      </vt:variant>
      <vt:variant>
        <vt:i4>117</vt:i4>
      </vt:variant>
      <vt:variant>
        <vt:i4>0</vt:i4>
      </vt:variant>
      <vt:variant>
        <vt:i4>5</vt:i4>
      </vt:variant>
      <vt:variant>
        <vt:lpwstr>http://www.ic3.gov/</vt:lpwstr>
      </vt:variant>
      <vt:variant>
        <vt:lpwstr/>
      </vt:variant>
      <vt:variant>
        <vt:i4>1835102</vt:i4>
      </vt:variant>
      <vt:variant>
        <vt:i4>114</vt:i4>
      </vt:variant>
      <vt:variant>
        <vt:i4>0</vt:i4>
      </vt:variant>
      <vt:variant>
        <vt:i4>5</vt:i4>
      </vt:variant>
      <vt:variant>
        <vt:lpwstr>https://www.fbi.gov/contact-us/field-offices</vt:lpwstr>
      </vt:variant>
      <vt:variant>
        <vt:lpwstr/>
      </vt:variant>
      <vt:variant>
        <vt:i4>327755</vt:i4>
      </vt:variant>
      <vt:variant>
        <vt:i4>111</vt:i4>
      </vt:variant>
      <vt:variant>
        <vt:i4>0</vt:i4>
      </vt:variant>
      <vt:variant>
        <vt:i4>5</vt:i4>
      </vt:variant>
      <vt:variant>
        <vt:lpwstr>https://www.secretservice.gov/investigation/cyber</vt:lpwstr>
      </vt:variant>
      <vt:variant>
        <vt:lpwstr/>
      </vt:variant>
      <vt:variant>
        <vt:i4>2097212</vt:i4>
      </vt:variant>
      <vt:variant>
        <vt:i4>108</vt:i4>
      </vt:variant>
      <vt:variant>
        <vt:i4>0</vt:i4>
      </vt:variant>
      <vt:variant>
        <vt:i4>5</vt:i4>
      </vt:variant>
      <vt:variant>
        <vt:lpwstr>https://www.secretservice.gov/contact/field-offices</vt:lpwstr>
      </vt:variant>
      <vt:variant>
        <vt:lpwstr/>
      </vt:variant>
      <vt:variant>
        <vt:i4>5308433</vt:i4>
      </vt:variant>
      <vt:variant>
        <vt:i4>105</vt:i4>
      </vt:variant>
      <vt:variant>
        <vt:i4>0</vt:i4>
      </vt:variant>
      <vt:variant>
        <vt:i4>5</vt:i4>
      </vt:variant>
      <vt:variant>
        <vt:lpwstr>https://www.cisa.gov/</vt:lpwstr>
      </vt:variant>
      <vt:variant>
        <vt:lpwstr/>
      </vt:variant>
      <vt:variant>
        <vt:i4>2097173</vt:i4>
      </vt:variant>
      <vt:variant>
        <vt:i4>102</vt:i4>
      </vt:variant>
      <vt:variant>
        <vt:i4>0</vt:i4>
      </vt:variant>
      <vt:variant>
        <vt:i4>5</vt:i4>
      </vt:variant>
      <vt:variant>
        <vt:lpwstr>mailto:central@cisa.gov</vt:lpwstr>
      </vt:variant>
      <vt:variant>
        <vt:lpwstr/>
      </vt:variant>
      <vt:variant>
        <vt:i4>262221</vt:i4>
      </vt:variant>
      <vt:variant>
        <vt:i4>99</vt:i4>
      </vt:variant>
      <vt:variant>
        <vt:i4>0</vt:i4>
      </vt:variant>
      <vt:variant>
        <vt:i4>5</vt:i4>
      </vt:variant>
      <vt:variant>
        <vt:lpwstr>https://get.gov/registration/</vt:lpwstr>
      </vt:variant>
      <vt:variant>
        <vt:lpwstr/>
      </vt:variant>
      <vt:variant>
        <vt:i4>6881393</vt:i4>
      </vt:variant>
      <vt:variant>
        <vt:i4>96</vt:i4>
      </vt:variant>
      <vt:variant>
        <vt:i4>0</vt:i4>
      </vt:variant>
      <vt:variant>
        <vt:i4>5</vt:i4>
      </vt:variant>
      <vt:variant>
        <vt:lpwstr>https://www.cisa.gov/resources-tools/programs/continuous-diagnostics-and-mitigation-cdm-program</vt:lpwstr>
      </vt:variant>
      <vt:variant>
        <vt:lpwstr/>
      </vt:variant>
      <vt:variant>
        <vt:i4>5963797</vt:i4>
      </vt:variant>
      <vt:variant>
        <vt:i4>93</vt:i4>
      </vt:variant>
      <vt:variant>
        <vt:i4>0</vt:i4>
      </vt:variant>
      <vt:variant>
        <vt:i4>5</vt:i4>
      </vt:variant>
      <vt:variant>
        <vt:lpwstr>https://www.cisa.gov/resources-tools/resources/phishing-guidance-stopping-attack-cycle-phase-one</vt:lpwstr>
      </vt:variant>
      <vt:variant>
        <vt:lpwstr/>
      </vt:variant>
      <vt:variant>
        <vt:i4>7667816</vt:i4>
      </vt:variant>
      <vt:variant>
        <vt:i4>90</vt:i4>
      </vt:variant>
      <vt:variant>
        <vt:i4>0</vt:i4>
      </vt:variant>
      <vt:variant>
        <vt:i4>5</vt:i4>
      </vt:variant>
      <vt:variant>
        <vt:lpwstr>https://www.cisa.gov/news-events/news/avoiding-social-engineering-and-phishing-attacks</vt:lpwstr>
      </vt:variant>
      <vt:variant>
        <vt:lpwstr/>
      </vt:variant>
      <vt:variant>
        <vt:i4>4128870</vt:i4>
      </vt:variant>
      <vt:variant>
        <vt:i4>87</vt:i4>
      </vt:variant>
      <vt:variant>
        <vt:i4>0</vt:i4>
      </vt:variant>
      <vt:variant>
        <vt:i4>5</vt:i4>
      </vt:variant>
      <vt:variant>
        <vt:lpwstr>https://www.cisa.gov/news-events/news/protecting-against-ransomware</vt:lpwstr>
      </vt:variant>
      <vt:variant>
        <vt:lpwstr/>
      </vt:variant>
      <vt:variant>
        <vt:i4>7274593</vt:i4>
      </vt:variant>
      <vt:variant>
        <vt:i4>84</vt:i4>
      </vt:variant>
      <vt:variant>
        <vt:i4>0</vt:i4>
      </vt:variant>
      <vt:variant>
        <vt:i4>5</vt:i4>
      </vt:variant>
      <vt:variant>
        <vt:lpwstr>https://www.cisa.gov/resources-tools/resources/stopransomware-guide</vt:lpwstr>
      </vt:variant>
      <vt:variant>
        <vt:lpwstr/>
      </vt:variant>
      <vt:variant>
        <vt:i4>3866660</vt:i4>
      </vt:variant>
      <vt:variant>
        <vt:i4>81</vt:i4>
      </vt:variant>
      <vt:variant>
        <vt:i4>0</vt:i4>
      </vt:variant>
      <vt:variant>
        <vt:i4>5</vt:i4>
      </vt:variant>
      <vt:variant>
        <vt:lpwstr>https://www.cisa.gov/stopransomware</vt:lpwstr>
      </vt:variant>
      <vt:variant>
        <vt:lpwstr/>
      </vt:variant>
      <vt:variant>
        <vt:i4>5636102</vt:i4>
      </vt:variant>
      <vt:variant>
        <vt:i4>78</vt:i4>
      </vt:variant>
      <vt:variant>
        <vt:i4>0</vt:i4>
      </vt:variant>
      <vt:variant>
        <vt:i4>5</vt:i4>
      </vt:variant>
      <vt:variant>
        <vt:lpwstr>https://docs.fcc.gov/public/attachments/DOC-394155A1.pdf</vt:lpwstr>
      </vt:variant>
      <vt:variant>
        <vt:lpwstr/>
      </vt:variant>
      <vt:variant>
        <vt:i4>1507410</vt:i4>
      </vt:variant>
      <vt:variant>
        <vt:i4>75</vt:i4>
      </vt:variant>
      <vt:variant>
        <vt:i4>0</vt:i4>
      </vt:variant>
      <vt:variant>
        <vt:i4>5</vt:i4>
      </vt:variant>
      <vt:variant>
        <vt:lpwstr>https://www.dvidshub.net/unit/GNG</vt:lpwstr>
      </vt:variant>
      <vt:variant>
        <vt:lpwstr/>
      </vt:variant>
      <vt:variant>
        <vt:i4>2949242</vt:i4>
      </vt:variant>
      <vt:variant>
        <vt:i4>72</vt:i4>
      </vt:variant>
      <vt:variant>
        <vt:i4>0</vt:i4>
      </vt:variant>
      <vt:variant>
        <vt:i4>5</vt:i4>
      </vt:variant>
      <vt:variant>
        <vt:lpwstr>https://www.dvidshub.net/rss/personnel/1281787</vt:lpwstr>
      </vt:variant>
      <vt:variant>
        <vt:lpwstr/>
      </vt:variant>
      <vt:variant>
        <vt:i4>65567</vt:i4>
      </vt:variant>
      <vt:variant>
        <vt:i4>69</vt:i4>
      </vt:variant>
      <vt:variant>
        <vt:i4>0</vt:i4>
      </vt:variant>
      <vt:variant>
        <vt:i4>5</vt:i4>
      </vt:variant>
      <vt:variant>
        <vt:lpwstr>https://www.dvidshub.net/portfolio/1281787/mark-scott</vt:lpwstr>
      </vt:variant>
      <vt:variant>
        <vt:lpwstr/>
      </vt:variant>
      <vt:variant>
        <vt:i4>5242987</vt:i4>
      </vt:variant>
      <vt:variant>
        <vt:i4>66</vt:i4>
      </vt:variant>
      <vt:variant>
        <vt:i4>0</vt:i4>
      </vt:variant>
      <vt:variant>
        <vt:i4>5</vt:i4>
      </vt:variant>
      <vt:variant>
        <vt:lpwstr>mailto:Scott@codelinenetworks.com</vt:lpwstr>
      </vt:variant>
      <vt:variant>
        <vt:lpwstr/>
      </vt:variant>
      <vt:variant>
        <vt:i4>7405585</vt:i4>
      </vt:variant>
      <vt:variant>
        <vt:i4>63</vt:i4>
      </vt:variant>
      <vt:variant>
        <vt:i4>0</vt:i4>
      </vt:variant>
      <vt:variant>
        <vt:i4>5</vt:i4>
      </vt:variant>
      <vt:variant>
        <vt:lpwstr>mailto:bscott@coconino.az.gov</vt:lpwstr>
      </vt:variant>
      <vt:variant>
        <vt:lpwstr/>
      </vt:variant>
      <vt:variant>
        <vt:i4>1900599</vt:i4>
      </vt:variant>
      <vt:variant>
        <vt:i4>56</vt:i4>
      </vt:variant>
      <vt:variant>
        <vt:i4>0</vt:i4>
      </vt:variant>
      <vt:variant>
        <vt:i4>5</vt:i4>
      </vt:variant>
      <vt:variant>
        <vt:lpwstr/>
      </vt:variant>
      <vt:variant>
        <vt:lpwstr>_Toc161840343</vt:lpwstr>
      </vt:variant>
      <vt:variant>
        <vt:i4>1900599</vt:i4>
      </vt:variant>
      <vt:variant>
        <vt:i4>50</vt:i4>
      </vt:variant>
      <vt:variant>
        <vt:i4>0</vt:i4>
      </vt:variant>
      <vt:variant>
        <vt:i4>5</vt:i4>
      </vt:variant>
      <vt:variant>
        <vt:lpwstr/>
      </vt:variant>
      <vt:variant>
        <vt:lpwstr>_Toc161840342</vt:lpwstr>
      </vt:variant>
      <vt:variant>
        <vt:i4>1900599</vt:i4>
      </vt:variant>
      <vt:variant>
        <vt:i4>44</vt:i4>
      </vt:variant>
      <vt:variant>
        <vt:i4>0</vt:i4>
      </vt:variant>
      <vt:variant>
        <vt:i4>5</vt:i4>
      </vt:variant>
      <vt:variant>
        <vt:lpwstr/>
      </vt:variant>
      <vt:variant>
        <vt:lpwstr>_Toc161840341</vt:lpwstr>
      </vt:variant>
      <vt:variant>
        <vt:i4>1900599</vt:i4>
      </vt:variant>
      <vt:variant>
        <vt:i4>38</vt:i4>
      </vt:variant>
      <vt:variant>
        <vt:i4>0</vt:i4>
      </vt:variant>
      <vt:variant>
        <vt:i4>5</vt:i4>
      </vt:variant>
      <vt:variant>
        <vt:lpwstr/>
      </vt:variant>
      <vt:variant>
        <vt:lpwstr>_Toc161840340</vt:lpwstr>
      </vt:variant>
      <vt:variant>
        <vt:i4>1703991</vt:i4>
      </vt:variant>
      <vt:variant>
        <vt:i4>32</vt:i4>
      </vt:variant>
      <vt:variant>
        <vt:i4>0</vt:i4>
      </vt:variant>
      <vt:variant>
        <vt:i4>5</vt:i4>
      </vt:variant>
      <vt:variant>
        <vt:lpwstr/>
      </vt:variant>
      <vt:variant>
        <vt:lpwstr>_Toc161840339</vt:lpwstr>
      </vt:variant>
      <vt:variant>
        <vt:i4>1703991</vt:i4>
      </vt:variant>
      <vt:variant>
        <vt:i4>26</vt:i4>
      </vt:variant>
      <vt:variant>
        <vt:i4>0</vt:i4>
      </vt:variant>
      <vt:variant>
        <vt:i4>5</vt:i4>
      </vt:variant>
      <vt:variant>
        <vt:lpwstr/>
      </vt:variant>
      <vt:variant>
        <vt:lpwstr>_Toc161840338</vt:lpwstr>
      </vt:variant>
      <vt:variant>
        <vt:i4>1703991</vt:i4>
      </vt:variant>
      <vt:variant>
        <vt:i4>20</vt:i4>
      </vt:variant>
      <vt:variant>
        <vt:i4>0</vt:i4>
      </vt:variant>
      <vt:variant>
        <vt:i4>5</vt:i4>
      </vt:variant>
      <vt:variant>
        <vt:lpwstr/>
      </vt:variant>
      <vt:variant>
        <vt:lpwstr>_Toc161840337</vt:lpwstr>
      </vt:variant>
      <vt:variant>
        <vt:i4>1703991</vt:i4>
      </vt:variant>
      <vt:variant>
        <vt:i4>14</vt:i4>
      </vt:variant>
      <vt:variant>
        <vt:i4>0</vt:i4>
      </vt:variant>
      <vt:variant>
        <vt:i4>5</vt:i4>
      </vt:variant>
      <vt:variant>
        <vt:lpwstr/>
      </vt:variant>
      <vt:variant>
        <vt:lpwstr>_Toc161840336</vt:lpwstr>
      </vt:variant>
      <vt:variant>
        <vt:i4>1703991</vt:i4>
      </vt:variant>
      <vt:variant>
        <vt:i4>8</vt:i4>
      </vt:variant>
      <vt:variant>
        <vt:i4>0</vt:i4>
      </vt:variant>
      <vt:variant>
        <vt:i4>5</vt:i4>
      </vt:variant>
      <vt:variant>
        <vt:lpwstr/>
      </vt:variant>
      <vt:variant>
        <vt:lpwstr>_Toc161840335</vt:lpwstr>
      </vt:variant>
      <vt:variant>
        <vt:i4>1703991</vt:i4>
      </vt:variant>
      <vt:variant>
        <vt:i4>2</vt:i4>
      </vt:variant>
      <vt:variant>
        <vt:i4>0</vt:i4>
      </vt:variant>
      <vt:variant>
        <vt:i4>5</vt:i4>
      </vt:variant>
      <vt:variant>
        <vt:lpwstr/>
      </vt:variant>
      <vt:variant>
        <vt:lpwstr>_Toc161840334</vt:lpwstr>
      </vt:variant>
      <vt:variant>
        <vt:i4>262231</vt:i4>
      </vt:variant>
      <vt:variant>
        <vt:i4>9</vt:i4>
      </vt:variant>
      <vt:variant>
        <vt:i4>0</vt:i4>
      </vt:variant>
      <vt:variant>
        <vt:i4>5</vt:i4>
      </vt:variant>
      <vt:variant>
        <vt:lpwstr>https://www.eastbaytimes.com/2023/05/31/oakland-hit-with-class-action-lawsuit-over-ransomware-attack/</vt:lpwstr>
      </vt:variant>
      <vt:variant>
        <vt:lpwstr/>
      </vt:variant>
      <vt:variant>
        <vt:i4>7929959</vt:i4>
      </vt:variant>
      <vt:variant>
        <vt:i4>6</vt:i4>
      </vt:variant>
      <vt:variant>
        <vt:i4>0</vt:i4>
      </vt:variant>
      <vt:variant>
        <vt:i4>5</vt:i4>
      </vt:variant>
      <vt:variant>
        <vt:lpwstr>https://abc7news.com/oakland-ransomware-attack-hacked-cyber-insurance-san-bernardino-county/13240537/</vt:lpwstr>
      </vt:variant>
      <vt:variant>
        <vt:lpwstr>:~:text=Four%20months%20after%20the%20%22Play,Team%20no%20payment%20was%20made.</vt:lpwstr>
      </vt:variant>
      <vt:variant>
        <vt:i4>92</vt:i4>
      </vt:variant>
      <vt:variant>
        <vt:i4>3</vt:i4>
      </vt:variant>
      <vt:variant>
        <vt:i4>0</vt:i4>
      </vt:variant>
      <vt:variant>
        <vt:i4>5</vt:i4>
      </vt:variant>
      <vt:variant>
        <vt:lpwstr>https://www.nbcdfw.com/news/local/dallas-pays-millions-for-ransomware-expenses-after-may-attack/3313643/</vt:lpwstr>
      </vt:variant>
      <vt:variant>
        <vt:lpwstr/>
      </vt:variant>
      <vt:variant>
        <vt:i4>4718685</vt:i4>
      </vt:variant>
      <vt:variant>
        <vt:i4>0</vt:i4>
      </vt:variant>
      <vt:variant>
        <vt:i4>0</vt:i4>
      </vt:variant>
      <vt:variant>
        <vt:i4>5</vt:i4>
      </vt:variant>
      <vt:variant>
        <vt:lpwstr>https://www.nbcdfw.com/news/local/dallas-to-release-technology-accountability-report-following-ransomware-attack/3274570/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Barker, Sara E. (CTR)</dc:creator>
  <cp:keywords/>
  <cp:lastModifiedBy>Scott, Blake</cp:lastModifiedBy>
  <cp:revision>662</cp:revision>
  <cp:lastPrinted>2024-02-16T22:59:00Z</cp:lastPrinted>
  <dcterms:created xsi:type="dcterms:W3CDTF">2023-12-13T01:20:00Z</dcterms:created>
  <dcterms:modified xsi:type="dcterms:W3CDTF">2025-04-24T23:42:00Z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0x0101000CAADFE88DB9E74A9EEA2D7F0334FD05</vt:lpwstr>
  </property>
  <property fmtid="{D5CDD505-2E9C-101B-9397-08002B2CF9AE}" pid="3" name="_dlc_DocIdItemGuid">
    <vt:lpwstr>ec41315c-b52e-4110-8442-561165848b20</vt:lpwstr>
  </property>
  <property fmtid="{D5CDD505-2E9C-101B-9397-08002B2CF9AE}" pid="4" name="MSIP_Label_a2eef23d-2e95-4428-9a3c-2526d95b164a_Enabled">
    <vt:lpwstr>true</vt:lpwstr>
  </property>
  <property fmtid="{D5CDD505-2E9C-101B-9397-08002B2CF9AE}" pid="5" name="MSIP_Label_a2eef23d-2e95-4428-9a3c-2526d95b164a_SetDate">
    <vt:lpwstr>2022-07-07T15:18:34Z</vt:lpwstr>
  </property>
  <property fmtid="{D5CDD505-2E9C-101B-9397-08002B2CF9AE}" pid="6" name="MSIP_Label_a2eef23d-2e95-4428-9a3c-2526d95b164a_Method">
    <vt:lpwstr>Standard</vt:lpwstr>
  </property>
  <property fmtid="{D5CDD505-2E9C-101B-9397-08002B2CF9AE}" pid="7" name="MSIP_Label_a2eef23d-2e95-4428-9a3c-2526d95b164a_Name">
    <vt:lpwstr>For Official Use Only (FOUO)</vt:lpwstr>
  </property>
  <property fmtid="{D5CDD505-2E9C-101B-9397-08002B2CF9AE}" pid="8" name="MSIP_Label_a2eef23d-2e95-4428-9a3c-2526d95b164a_SiteId">
    <vt:lpwstr>3ccde76c-946d-4a12-bb7a-fc9d0842354a</vt:lpwstr>
  </property>
  <property fmtid="{D5CDD505-2E9C-101B-9397-08002B2CF9AE}" pid="9" name="MSIP_Label_a2eef23d-2e95-4428-9a3c-2526d95b164a_ActionId">
    <vt:lpwstr>4271fc07-86f5-42c4-b2c6-9e83613d57e6</vt:lpwstr>
  </property>
  <property fmtid="{D5CDD505-2E9C-101B-9397-08002B2CF9AE}" pid="10" name="MSIP_Label_a2eef23d-2e95-4428-9a3c-2526d95b164a_ContentBits">
    <vt:lpwstr>0</vt:lpwstr>
  </property>
  <property fmtid="{D5CDD505-2E9C-101B-9397-08002B2CF9AE}" pid="11" name="MediaServiceImageTags">
    <vt:lpwstr/>
  </property>
  <property fmtid="{D5CDD505-2E9C-101B-9397-08002B2CF9AE}" pid="12" name="MSIP_Label_defa4170-0d19-0005-0004-bc88714345d2_Enabled">
    <vt:lpwstr>true</vt:lpwstr>
  </property>
  <property fmtid="{D5CDD505-2E9C-101B-9397-08002B2CF9AE}" pid="13" name="MSIP_Label_defa4170-0d19-0005-0004-bc88714345d2_SetDate">
    <vt:lpwstr>2023-12-12T23:14:23Z</vt:lpwstr>
  </property>
  <property fmtid="{D5CDD505-2E9C-101B-9397-08002B2CF9AE}" pid="14" name="MSIP_Label_defa4170-0d19-0005-0004-bc88714345d2_Method">
    <vt:lpwstr>Standard</vt:lpwstr>
  </property>
  <property fmtid="{D5CDD505-2E9C-101B-9397-08002B2CF9AE}" pid="15" name="MSIP_Label_defa4170-0d19-0005-0004-bc88714345d2_Name">
    <vt:lpwstr>defa4170-0d19-0005-0004-bc88714345d2</vt:lpwstr>
  </property>
  <property fmtid="{D5CDD505-2E9C-101B-9397-08002B2CF9AE}" pid="16" name="MSIP_Label_defa4170-0d19-0005-0004-bc88714345d2_SiteId">
    <vt:lpwstr>dc26a3a2-40fa-4256-885d-68d7a78b656a</vt:lpwstr>
  </property>
  <property fmtid="{D5CDD505-2E9C-101B-9397-08002B2CF9AE}" pid="17" name="MSIP_Label_defa4170-0d19-0005-0004-bc88714345d2_ActionId">
    <vt:lpwstr>f5be7567-6080-49c0-806b-817eb786e04c</vt:lpwstr>
  </property>
  <property fmtid="{D5CDD505-2E9C-101B-9397-08002B2CF9AE}" pid="18" name="MSIP_Label_defa4170-0d19-0005-0004-bc88714345d2_ContentBits">
    <vt:lpwstr>0</vt:lpwstr>
  </property>
</Properties>
</file>